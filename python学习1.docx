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python</w:t>
      </w:r>
      <w:r>
        <w:rPr>
          <w:b/>
          <w:bCs/>
          <w:sz w:val="22"/>
          <w:szCs w:val="22"/>
        </w:rPr>
        <w:t>学习</w:t>
      </w:r>
    </w:p>
    <w:p>
      <w:pPr>
        <w:pStyle w:val="Normal"/>
        <w:jc w:val="left"/>
        <w:rPr/>
      </w:pPr>
      <w:r>
        <w:rPr/>
        <w:t xml:space="preserve">01. </w:t>
      </w:r>
      <w:r>
        <w:rPr/>
        <w:t>恢复</w:t>
      </w:r>
      <w:r>
        <w:rPr/>
        <w:t>pycharm</w:t>
      </w:r>
      <w:r>
        <w:rPr/>
        <w:t>的初始设置</w:t>
      </w:r>
    </w:p>
    <w:p>
      <w:pPr>
        <w:pStyle w:val="Normal"/>
        <w:jc w:val="left"/>
        <w:rPr/>
      </w:pPr>
      <w:r>
        <w:rPr/>
        <w:tab/>
        <w:t>Pycharm</w:t>
      </w:r>
      <w:r>
        <w:rPr/>
        <w:t>的配置信息在用户家目录的</w:t>
      </w:r>
      <w:r>
        <w:rPr/>
        <w:t>.PyCharmCE2019.2</w:t>
      </w:r>
      <w:r>
        <w:rPr/>
        <w:t>目录下</w:t>
      </w:r>
      <w:r>
        <w:rPr/>
        <w:t>, CE2019.2</w:t>
      </w:r>
      <w:r>
        <w:rPr/>
        <w:t>是</w:t>
      </w:r>
      <w:r>
        <w:rPr/>
        <w:t>P</w:t>
      </w:r>
      <w:r>
        <w:rPr/>
        <w:t>y</w:t>
      </w:r>
      <w:r>
        <w:rPr/>
        <w:t>C</w:t>
      </w:r>
      <w:r>
        <w:rPr/>
        <w:t>harm</w:t>
      </w:r>
      <w:r>
        <w:rPr/>
        <w:t>的版本号</w:t>
      </w:r>
      <w:r>
        <w:rPr/>
        <w:t>.</w:t>
      </w:r>
    </w:p>
    <w:p>
      <w:pPr>
        <w:pStyle w:val="Normal"/>
        <w:jc w:val="left"/>
        <w:rPr/>
      </w:pPr>
      <w:r>
        <w:rPr/>
        <w:tab/>
      </w:r>
      <w:r>
        <w:rPr/>
        <w:t>若要回复</w:t>
      </w:r>
      <w:r>
        <w:rPr/>
        <w:t>pycharm</w:t>
      </w:r>
      <w:r>
        <w:rPr/>
        <w:t>的初始设置</w:t>
      </w:r>
      <w:r>
        <w:rPr/>
        <w:t xml:space="preserve">, </w:t>
      </w:r>
      <w:r>
        <w:rPr/>
        <w:t>按照如下步骤</w:t>
      </w:r>
      <w:r>
        <w:rPr/>
        <w:t>:</w:t>
      </w:r>
    </w:p>
    <w:p>
      <w:pPr>
        <w:pStyle w:val="Normal"/>
        <w:jc w:val="left"/>
        <w:rPr/>
      </w:pPr>
      <w:r>
        <w:rPr/>
        <w:tab/>
        <w:tab/>
        <w:t>(1)</w:t>
      </w:r>
      <w:r>
        <w:rPr/>
        <w:t>关闭正运行的</w:t>
      </w:r>
      <w:r>
        <w:rPr/>
        <w:t>pycharm</w:t>
      </w:r>
    </w:p>
    <w:p>
      <w:pPr>
        <w:pStyle w:val="Normal"/>
        <w:jc w:val="left"/>
        <w:rPr/>
      </w:pPr>
      <w:r>
        <w:rPr/>
        <w:tab/>
        <w:tab/>
        <w:t>(2)</w:t>
      </w:r>
      <w:r>
        <w:rPr/>
        <w:t>在终端执行</w:t>
      </w:r>
      <w:r>
        <w:rPr>
          <w:highlight w:val="yellow"/>
        </w:rPr>
        <w:t>rm -r ~/.</w:t>
      </w:r>
      <w:r>
        <w:rPr>
          <w:highlight w:val="yellow"/>
        </w:rPr>
        <w:t>PyCharmCE2019.2</w:t>
      </w:r>
      <w:r>
        <w:rPr/>
        <w:t>(</w:t>
      </w:r>
      <w:r>
        <w:rPr/>
        <w:t>删除配置信息文件目录</w:t>
      </w:r>
      <w:r>
        <w:rPr/>
        <w:t>)</w:t>
      </w:r>
    </w:p>
    <w:p>
      <w:pPr>
        <w:pStyle w:val="Normal"/>
        <w:jc w:val="left"/>
        <w:rPr/>
      </w:pPr>
      <w:r>
        <w:rPr/>
        <w:tab/>
        <w:tab/>
        <w:t>(3)</w:t>
      </w:r>
      <w:r>
        <w:rPr/>
        <w:t>重新启动</w:t>
      </w:r>
      <w:r>
        <w:rPr/>
        <w:t>pycharm</w:t>
      </w:r>
    </w:p>
    <w:p>
      <w:pPr>
        <w:pStyle w:val="Normal"/>
        <w:jc w:val="left"/>
        <w:rPr/>
      </w:pPr>
      <w:r>
        <w:rPr/>
        <w:t>02.</w:t>
      </w:r>
      <w:r>
        <w:rPr/>
        <w:t>第一次启动</w:t>
      </w:r>
      <w:r>
        <w:rPr/>
        <w:t>Pycharm</w:t>
      </w:r>
    </w:p>
    <w:p>
      <w:pPr>
        <w:pStyle w:val="Normal"/>
        <w:jc w:val="left"/>
        <w:rPr/>
      </w:pPr>
      <w:r>
        <w:rPr/>
        <w:tab/>
        <w:t xml:space="preserve">1. </w:t>
      </w:r>
      <w:r>
        <w:rPr/>
        <w:t>导入配置信息</w:t>
      </w:r>
    </w:p>
    <w:p>
      <w:pPr>
        <w:pStyle w:val="Normal"/>
        <w:jc w:val="left"/>
        <w:rPr/>
      </w:pPr>
      <w:r>
        <w:rPr/>
        <w:tab/>
        <w:t xml:space="preserve">2. </w:t>
      </w:r>
      <w:r>
        <w:rPr/>
        <w:t>选择许可协议</w:t>
      </w:r>
      <w:r>
        <w:rPr/>
        <w:t>(pycharm</w:t>
      </w:r>
      <w:r>
        <w:rPr/>
        <w:t>付费软件</w:t>
      </w:r>
      <w:r>
        <w:rPr/>
        <w:t>),</w:t>
      </w:r>
      <w:r>
        <w:rPr/>
        <w:t>学生和老师免费版本</w:t>
      </w:r>
    </w:p>
    <w:p>
      <w:pPr>
        <w:pStyle w:val="Normal"/>
        <w:jc w:val="left"/>
        <w:rPr/>
      </w:pPr>
      <w:r>
        <w:rPr/>
        <w:tab/>
        <w:t xml:space="preserve">3. </w:t>
      </w:r>
      <w:r>
        <w:rPr/>
        <w:t>配置初始界面</w:t>
      </w:r>
      <w:r>
        <w:rPr/>
        <w:t>(</w:t>
      </w:r>
      <w:r>
        <w:rPr/>
        <w:t>选择编辑器的配色方案</w:t>
      </w:r>
      <w:r>
        <w:rPr/>
        <w:t>)</w:t>
      </w:r>
    </w:p>
    <w:p>
      <w:pPr>
        <w:pStyle w:val="Normal"/>
        <w:jc w:val="left"/>
        <w:rPr/>
      </w:pPr>
      <w:r>
        <w:rPr/>
        <w:t xml:space="preserve">03. </w:t>
      </w:r>
      <w:r>
        <w:rPr/>
        <w:t>新建</w:t>
      </w:r>
      <w:r>
        <w:rPr/>
        <w:t>/</w:t>
      </w:r>
      <w:r>
        <w:rPr/>
        <w:t>打开一个</w:t>
      </w:r>
      <w:r>
        <w:rPr/>
        <w:t>python</w:t>
      </w:r>
      <w:r>
        <w:rPr/>
        <w:t>项目</w:t>
      </w:r>
    </w:p>
    <w:p>
      <w:pPr>
        <w:pStyle w:val="Normal"/>
        <w:jc w:val="left"/>
        <w:rPr/>
      </w:pPr>
      <w:r>
        <w:rPr/>
        <w:t xml:space="preserve">     </w:t>
      </w:r>
      <w:r>
        <w:rPr/>
        <w:t>项目 –</w:t>
      </w:r>
      <w:r>
        <w:rPr/>
        <w:t xml:space="preserve">- </w:t>
      </w:r>
      <w:r>
        <w:rPr/>
        <w:t>解决复杂业务功能的软件</w:t>
      </w:r>
    </w:p>
    <w:p>
      <w:pPr>
        <w:pStyle w:val="Normal"/>
        <w:jc w:val="left"/>
        <w:rPr/>
      </w:pPr>
      <w:r>
        <w:rPr/>
        <w:t xml:space="preserve">   </w:t>
      </w:r>
      <w:r>
        <w:rPr/>
        <w:tab/>
        <w:t xml:space="preserve"> </w:t>
      </w:r>
      <w:r>
        <w:rPr/>
        <w:t>(1)</w:t>
      </w:r>
      <w:r>
        <w:rPr/>
        <w:t>一个项目具有一个独立专属目录</w:t>
      </w:r>
      <w:r>
        <w:rPr/>
        <w:t>.</w:t>
      </w:r>
    </w:p>
    <w:p>
      <w:pPr>
        <w:pStyle w:val="Normal"/>
        <w:jc w:val="left"/>
        <w:rPr/>
      </w:pPr>
      <w:r>
        <w:rPr/>
        <w:t>(2)</w:t>
      </w:r>
      <w:r>
        <w:rPr/>
        <w:t xml:space="preserve"> </w:t>
      </w:r>
      <w:r>
        <w:rPr/>
        <w:t>打开项目</w:t>
      </w:r>
      <w:r>
        <w:rPr/>
        <w:t>(</w:t>
      </w:r>
      <w:r>
        <w:rPr/>
        <w:t>目录</w:t>
      </w:r>
      <w:r>
        <w:rPr/>
        <w:t>)</w:t>
      </w:r>
      <w:r>
        <w:rPr/>
        <w:t>,</w:t>
      </w:r>
      <w:r>
        <w:rPr/>
        <w:t>打开后会在目录下新建一个</w:t>
      </w:r>
      <w:r>
        <w:rPr>
          <w:highlight w:val="yellow"/>
        </w:rPr>
        <w:t>.</w:t>
      </w:r>
      <w:r>
        <w:rPr>
          <w:highlight w:val="yellow"/>
        </w:rPr>
        <w:t>idea</w:t>
      </w:r>
      <w:r>
        <w:rPr/>
        <w:t>文件</w:t>
      </w:r>
      <w:r>
        <w:rPr/>
        <w:t xml:space="preserve">, </w:t>
      </w:r>
      <w:r>
        <w:rPr/>
        <w:t>用于保存项目的相关信息</w:t>
      </w:r>
      <w:r>
        <w:rPr/>
        <w:t>,</w:t>
      </w:r>
      <w:r>
        <w:rPr/>
        <w:t>如</w:t>
      </w:r>
      <w:r>
        <w:rPr/>
        <w:t>:</w:t>
      </w:r>
      <w:r>
        <w:rPr/>
        <w:t>解释器的版 本项目包含的文件信息等</w:t>
      </w:r>
      <w:r>
        <w:rPr/>
        <w:t>.</w:t>
      </w:r>
    </w:p>
    <w:p>
      <w:pPr>
        <w:pStyle w:val="Heading3"/>
        <w:numPr>
          <w:ilvl w:val="2"/>
          <w:numId w:val="1"/>
        </w:numPr>
        <w:ind w:left="0" w:right="0" w:hanging="0"/>
        <w:jc w:val="center"/>
        <w:rPr/>
      </w:pPr>
      <w:r>
        <w:rPr/>
        <w:t>128</w:t>
      </w:r>
      <w:r>
        <w:rPr/>
        <w:t>解释器版本设置</w:t>
      </w:r>
    </w:p>
    <w:p>
      <w:pPr>
        <w:pStyle w:val="Normal"/>
        <w:jc w:val="left"/>
        <w:rPr/>
      </w:pPr>
      <w:r>
        <w:rPr/>
        <w:t xml:space="preserve">04. </w:t>
      </w:r>
      <w:r>
        <w:rPr/>
        <w:t>设置项目使用的解释器版本</w:t>
      </w:r>
    </w:p>
    <w:p>
      <w:pPr>
        <w:pStyle w:val="Normal"/>
        <w:jc w:val="left"/>
        <w:rPr/>
      </w:pPr>
      <w:r>
        <w:rPr/>
        <w:t xml:space="preserve">    </w:t>
      </w:r>
      <w:r>
        <w:rPr/>
        <w:t>File-settings-Project:</w:t>
      </w:r>
      <w:r>
        <w:rPr/>
        <w:t>[</w:t>
      </w:r>
      <w:r>
        <w:rPr/>
        <w:t>项目名</w:t>
      </w:r>
      <w:r>
        <w:rPr/>
        <w:t>]-Ptoject Interpreter</w:t>
      </w:r>
    </w:p>
    <w:p>
      <w:pPr>
        <w:pStyle w:val="Heading3"/>
        <w:numPr>
          <w:ilvl w:val="2"/>
          <w:numId w:val="1"/>
        </w:numPr>
        <w:ind w:left="0" w:right="0" w:hanging="0"/>
        <w:jc w:val="center"/>
        <w:rPr/>
      </w:pPr>
      <w:r>
        <w:rPr/>
        <w:t xml:space="preserve">129 </w:t>
      </w:r>
      <w:r>
        <w:rPr/>
        <w:t>项目和文件名的命名规则</w:t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17145</wp:posOffset>
            </wp:positionH>
            <wp:positionV relativeFrom="paragraph">
              <wp:posOffset>123825</wp:posOffset>
            </wp:positionV>
            <wp:extent cx="3259455" cy="4826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t xml:space="preserve">1. </w:t>
      </w:r>
      <w:r>
        <w:rPr/>
        <w:t>命名规则</w:t>
      </w:r>
    </w:p>
    <w:p>
      <w:pPr>
        <w:pStyle w:val="Normal"/>
        <w:jc w:val="left"/>
        <w:rPr/>
      </w:pPr>
      <w:r>
        <w:rPr/>
        <w:t xml:space="preserve">    </w:t>
      </w:r>
      <w:r>
        <w:rPr/>
        <w:t>注意</w:t>
      </w:r>
      <w:r>
        <w:rPr/>
        <w:t>:</w:t>
      </w:r>
    </w:p>
    <w:p>
      <w:pPr>
        <w:pStyle w:val="Normal"/>
        <w:jc w:val="left"/>
        <w:rPr/>
      </w:pPr>
      <w:r>
        <w:rPr/>
        <w:t xml:space="preserve">      </w:t>
      </w:r>
      <w:r>
        <w:rPr/>
        <w:t xml:space="preserve">1. </w:t>
      </w:r>
      <w:r>
        <w:rPr>
          <w:highlight w:val="yellow"/>
        </w:rPr>
        <w:t>命名文件名时建议只是用小写字母</w:t>
      </w:r>
      <w:r>
        <w:rPr>
          <w:highlight w:val="yellow"/>
        </w:rPr>
        <w:t xml:space="preserve">, </w:t>
      </w:r>
      <w:r>
        <w:rPr>
          <w:highlight w:val="yellow"/>
        </w:rPr>
        <w:t>数字和下划线</w:t>
      </w:r>
    </w:p>
    <w:p>
      <w:pPr>
        <w:pStyle w:val="Normal"/>
        <w:jc w:val="left"/>
        <w:rPr/>
      </w:pPr>
      <w:r>
        <w:rPr/>
        <w:t xml:space="preserve">2. </w:t>
      </w:r>
      <w:r>
        <w:rPr>
          <w:highlight w:val="yellow"/>
        </w:rPr>
        <w:t>文件名不能以数字开头</w:t>
      </w:r>
    </w:p>
    <w:p>
      <w:pPr>
        <w:pStyle w:val="Normal"/>
        <w:jc w:val="left"/>
        <w:rPr/>
      </w:pPr>
      <w:r>
        <w:rPr/>
        <w:t xml:space="preserve">    </w:t>
      </w:r>
      <w:r>
        <w:rPr/>
        <w:t>课程中命名</w:t>
      </w:r>
      <w:r>
        <w:rPr/>
        <w:t>hm_xx_</w:t>
      </w:r>
      <w:r>
        <w:rPr/>
        <w:t>知识点  方式命名</w:t>
      </w:r>
      <w:r>
        <w:rPr/>
        <w:t>,</w:t>
      </w:r>
      <w:r>
        <w:rPr/>
        <w:t>其中</w:t>
      </w:r>
      <w:r>
        <w:rPr/>
        <w:t>xx</w:t>
      </w:r>
      <w:r>
        <w:rPr/>
        <w:t>为序号</w:t>
      </w:r>
    </w:p>
    <w:p>
      <w:pPr>
        <w:pStyle w:val="Heading3"/>
        <w:numPr>
          <w:ilvl w:val="2"/>
          <w:numId w:val="1"/>
        </w:numPr>
        <w:ind w:left="0" w:right="0" w:hanging="0"/>
        <w:jc w:val="center"/>
        <w:rPr/>
      </w:pPr>
      <w:r>
        <w:rPr/>
        <w:t xml:space="preserve">130 </w:t>
      </w:r>
      <w:r>
        <w:rPr/>
        <w:t>新建项目演练</w:t>
      </w:r>
    </w:p>
    <w:p>
      <w:pPr>
        <w:pStyle w:val="Normal"/>
        <w:jc w:val="left"/>
        <w:rPr/>
      </w:pPr>
      <w:r>
        <w:rPr/>
        <w:t xml:space="preserve">1. </w:t>
      </w:r>
      <w:r>
        <w:rPr/>
        <w:t>新建项目方式</w:t>
      </w:r>
      <w:r>
        <w:rPr/>
        <w:t>:</w:t>
      </w:r>
    </w:p>
    <w:p>
      <w:pPr>
        <w:pStyle w:val="Normal"/>
        <w:jc w:val="left"/>
        <w:rPr/>
      </w:pPr>
      <w:r>
        <w:rPr/>
        <w:t>(1)</w:t>
      </w:r>
      <w:r>
        <w:rPr/>
        <w:t>欢迎界面</w:t>
      </w:r>
    </w:p>
    <w:p>
      <w:pPr>
        <w:pStyle w:val="Normal"/>
        <w:jc w:val="left"/>
        <w:rPr/>
      </w:pPr>
      <w:r>
        <w:rPr/>
        <w:t>(2)File/New Project</w:t>
      </w:r>
    </w:p>
    <w:p>
      <w:pPr>
        <w:pStyle w:val="Normal"/>
        <w:jc w:val="left"/>
        <w:rPr/>
      </w:pPr>
      <w:r>
        <w:rPr/>
        <w:t xml:space="preserve">    </w:t>
      </w:r>
      <w:r>
        <w:rPr/>
        <w:t>新建</w:t>
      </w:r>
      <w:r>
        <w:rPr/>
        <w:t>01_python</w:t>
      </w:r>
      <w:r>
        <w:rPr/>
        <w:t>基础项目</w:t>
      </w:r>
      <w:r>
        <w:rPr/>
        <w:t>,</w:t>
      </w:r>
      <w:r>
        <w:rPr/>
        <w:t>新建</w:t>
      </w:r>
      <w:r>
        <w:rPr/>
        <w:t>hm_01_hello.py</w:t>
      </w:r>
      <w:r>
        <w:rPr/>
        <w:t>文件</w:t>
      </w:r>
      <w:r>
        <w:rPr/>
        <w:t>.</w:t>
      </w:r>
    </w:p>
    <w:p>
      <w:pPr>
        <w:pStyle w:val="Normal"/>
        <w:jc w:val="left"/>
        <w:rPr/>
      </w:pPr>
      <w:r>
        <w:rPr/>
        <w:t xml:space="preserve">    </w:t>
      </w:r>
      <w:r>
        <w:rPr/>
        <w:t>编写</w:t>
      </w:r>
      <w:r>
        <w:rPr/>
        <w:t>print</w:t>
      </w:r>
      <w:r>
        <w:rPr/>
        <w:t>(“Hello World”)</w:t>
      </w:r>
      <w:r>
        <w:rPr/>
        <w:t>代码</w:t>
      </w:r>
    </w:p>
    <w:p>
      <w:pPr>
        <w:pStyle w:val="Heading3"/>
        <w:numPr>
          <w:ilvl w:val="2"/>
          <w:numId w:val="1"/>
        </w:numPr>
        <w:ind w:left="0" w:right="0" w:hanging="0"/>
        <w:jc w:val="center"/>
        <w:rPr/>
      </w:pPr>
      <w:r>
        <w:rPr/>
        <w:t xml:space="preserve">131 </w:t>
      </w:r>
      <w:r>
        <w:rPr/>
        <w:t>编辑区域和控制台的字体显示</w:t>
      </w:r>
    </w:p>
    <w:p>
      <w:pPr>
        <w:pStyle w:val="TextBody"/>
        <w:jc w:val="left"/>
        <w:rPr/>
      </w:pPr>
      <w:r>
        <w:rPr/>
        <w:t xml:space="preserve">控制台字体 </w:t>
      </w:r>
      <w:r>
        <w:rPr/>
        <w:t>settings-Editor-</w:t>
      </w:r>
      <w:r>
        <w:rPr/>
        <w:t xml:space="preserve">Color &amp; Fonts-Color Scheme-Console Font-Primary font: DialogInput, </w:t>
      </w:r>
      <w:r>
        <w:rPr/>
        <w:t>修改</w:t>
      </w:r>
      <w:r>
        <w:rPr/>
        <w:t>size</w:t>
      </w:r>
    </w:p>
    <w:p>
      <w:pPr>
        <w:pStyle w:val="TextBody"/>
        <w:jc w:val="left"/>
        <w:rPr/>
      </w:pPr>
      <w:r>
        <w:rPr/>
        <w:t>编辑区</w:t>
      </w:r>
      <w:r>
        <w:rPr/>
        <w:t xml:space="preserve">字体 </w:t>
      </w:r>
      <w:r>
        <w:rPr/>
        <w:t>settings-Editor-</w:t>
      </w:r>
      <w:r>
        <w:rPr/>
        <w:t xml:space="preserve">Color &amp; Fonts-Font-Font: DialogInput, </w:t>
      </w:r>
      <w:r>
        <w:rPr/>
        <w:t>修改</w:t>
      </w:r>
      <w:r>
        <w:rPr/>
        <w:t>size</w:t>
      </w:r>
    </w:p>
    <w:p>
      <w:pPr>
        <w:pStyle w:val="Heading3"/>
        <w:numPr>
          <w:ilvl w:val="2"/>
          <w:numId w:val="1"/>
        </w:numPr>
        <w:ind w:left="0" w:right="0" w:hanging="0"/>
        <w:jc w:val="center"/>
        <w:rPr/>
      </w:pPr>
      <w:r>
        <w:rPr/>
        <w:t>132 pycharm</w:t>
      </w:r>
      <w:r>
        <w:rPr/>
        <w:t>的升级与启动</w:t>
      </w:r>
    </w:p>
    <w:p>
      <w:pPr>
        <w:pStyle w:val="TextBody"/>
        <w:jc w:val="left"/>
        <w:rPr/>
      </w:pPr>
      <w:r>
        <w:rPr/>
        <w:t xml:space="preserve">1. </w:t>
      </w:r>
      <w:r>
        <w:rPr/>
        <w:t xml:space="preserve">教育版 </w:t>
      </w:r>
      <w:r>
        <w:rPr/>
        <w:t>https://www.jetbrains.com/pycharm-edu/download/#section=linux</w:t>
      </w:r>
    </w:p>
    <w:p>
      <w:pPr>
        <w:pStyle w:val="TextBody"/>
        <w:jc w:val="left"/>
        <w:rPr/>
      </w:pPr>
      <w:r>
        <w:rPr/>
        <w:t xml:space="preserve">2. </w:t>
      </w:r>
      <w:r>
        <w:rPr/>
        <w:t xml:space="preserve">专业版 </w:t>
      </w:r>
      <w:r>
        <w:fldChar w:fldCharType="begin"/>
      </w:r>
      <w:r>
        <w:instrText> HYPERLINK "https://www.jetbrains.com/pycharm/download/" \l "section=linux"</w:instrText>
      </w:r>
      <w:r>
        <w:fldChar w:fldCharType="separate"/>
      </w:r>
      <w:r>
        <w:rPr>
          <w:rStyle w:val="InternetLink"/>
        </w:rPr>
        <w:t>https://www.jetbrains.com/pycharm/download/#section=linux</w:t>
      </w:r>
      <w:r>
        <w:fldChar w:fldCharType="end"/>
      </w:r>
    </w:p>
    <w:p>
      <w:pPr>
        <w:pStyle w:val="TextBody"/>
        <w:jc w:val="left"/>
        <w:rPr/>
      </w:pPr>
      <w:r>
        <w:rPr/>
        <w:t>3. tar</w:t>
      </w:r>
      <w:r>
        <w:rPr/>
        <w:t>解压及启动</w:t>
      </w:r>
    </w:p>
    <w:p>
      <w:pPr>
        <w:pStyle w:val="TextBody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360680</wp:posOffset>
            </wp:positionH>
            <wp:positionV relativeFrom="paragraph">
              <wp:posOffset>-52705</wp:posOffset>
            </wp:positionV>
            <wp:extent cx="4174490" cy="26511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  </w:t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</w:r>
    </w:p>
    <w:p>
      <w:pPr>
        <w:pStyle w:val="TextBody"/>
        <w:jc w:val="left"/>
        <w:rPr/>
      </w:pPr>
      <w:r>
        <w:rPr/>
        <w:t>进入家目录</w:t>
      </w:r>
      <w:r>
        <w:rPr/>
        <w:t xml:space="preserve">cd, </w:t>
      </w:r>
      <w:r>
        <w:rPr/>
        <w:t>删除配置文件</w:t>
      </w:r>
    </w:p>
    <w:p>
      <w:pPr>
        <w:pStyle w:val="TextBody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5200" cy="19558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565785</wp:posOffset>
            </wp:positionH>
            <wp:positionV relativeFrom="paragraph">
              <wp:posOffset>132715</wp:posOffset>
            </wp:positionV>
            <wp:extent cx="4872990" cy="2301240"/>
            <wp:effectExtent l="0" t="0" r="0" b="0"/>
            <wp:wrapSquare wrapText="largest"/>
            <wp:docPr id="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卸载其他版本的</w:t>
      </w:r>
      <w:r>
        <w:rPr/>
        <w:t>pycharm ,</w:t>
      </w:r>
      <w:r>
        <w:rPr/>
        <w:t>删除原来的版本</w:t>
      </w:r>
      <w:r>
        <w:rPr/>
        <w:t>(/opt/</w:t>
      </w:r>
      <w:r>
        <w:rPr/>
        <w:t>文件下</w:t>
      </w:r>
      <w:r>
        <w:rPr/>
        <w:t>)</w:t>
      </w:r>
      <w:r>
        <w:rPr/>
        <w:t>及其配置文件</w:t>
      </w:r>
      <w:r>
        <w:rPr/>
        <w:t>(</w:t>
      </w:r>
      <w:r>
        <w:rPr/>
        <w:t xml:space="preserve">在家目录下的隐藏文件中 </w:t>
      </w:r>
      <w:r>
        <w:rPr/>
        <w:t>ls -la)</w:t>
      </w:r>
    </w:p>
    <w:p>
      <w:pPr>
        <w:pStyle w:val="TextBody"/>
        <w:jc w:val="left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3770" cy="208407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>2. edu</w:t>
      </w:r>
      <w:r>
        <w:rPr/>
        <w:t>版安装</w:t>
      </w:r>
    </w:p>
    <w:p>
      <w:pPr>
        <w:pStyle w:val="TextBody"/>
        <w:jc w:val="left"/>
        <w:rPr/>
      </w:pPr>
      <w:r>
        <w:rPr/>
        <w:tab/>
      </w:r>
      <w:r>
        <w:rPr>
          <w:highlight w:val="yellow"/>
        </w:rPr>
        <w:t xml:space="preserve">解压 </w:t>
      </w:r>
      <w:r>
        <w:rPr>
          <w:highlight w:val="yellow"/>
        </w:rPr>
        <w:t xml:space="preserve">tar  -zxvf  </w:t>
      </w:r>
      <w:r>
        <w:rPr>
          <w:highlight w:val="yellow"/>
        </w:rPr>
        <w:t>pycharm-edu-3.5.1</w:t>
      </w:r>
      <w:r>
        <w:rPr>
          <w:highlight w:val="yellow"/>
        </w:rPr>
        <w:t>.</w:t>
      </w:r>
      <w:r>
        <w:rPr>
          <w:highlight w:val="yellow"/>
        </w:rPr>
        <w:t xml:space="preserve">tar.gz   </w:t>
      </w:r>
    </w:p>
    <w:p>
      <w:pPr>
        <w:pStyle w:val="TextBody"/>
        <w:jc w:val="left"/>
        <w:rPr/>
      </w:pPr>
      <w:r>
        <w:rPr>
          <w:highlight w:val="white"/>
        </w:rPr>
        <w:t xml:space="preserve">       </w:t>
      </w:r>
      <w:r>
        <w:rPr>
          <w:highlight w:val="white"/>
        </w:rPr>
        <w:t>将</w:t>
      </w:r>
      <w:r>
        <w:rPr>
          <w:highlight w:val="white"/>
        </w:rPr>
        <w:t>edu</w:t>
      </w:r>
      <w:r>
        <w:rPr>
          <w:highlight w:val="white"/>
        </w:rPr>
        <w:t>的目录移动到</w:t>
      </w:r>
      <w:r>
        <w:rPr>
          <w:highlight w:val="white"/>
        </w:rPr>
        <w:t>opt</w:t>
      </w:r>
      <w:r>
        <w:rPr>
          <w:highlight w:val="white"/>
        </w:rPr>
        <w:t xml:space="preserve">文件下 </w:t>
      </w:r>
      <w:r>
        <w:rPr>
          <w:highlight w:val="yellow"/>
        </w:rPr>
        <w:t xml:space="preserve"> </w:t>
      </w:r>
      <w:r>
        <w:rPr>
          <w:highlight w:val="yellow"/>
        </w:rPr>
        <w:t xml:space="preserve">sudo </w:t>
      </w:r>
      <w:r>
        <w:rPr>
          <w:highlight w:val="yellow"/>
        </w:rPr>
        <w:t xml:space="preserve">mv -r  </w:t>
      </w:r>
      <w:r>
        <w:rPr>
          <w:highlight w:val="yellow"/>
        </w:rPr>
        <w:t>pycharm-edu-3.5.1  /</w:t>
      </w:r>
      <w:r>
        <w:rPr>
          <w:highlight w:val="yellow"/>
        </w:rPr>
        <w:t>opt/</w:t>
      </w:r>
    </w:p>
    <w:p>
      <w:pPr>
        <w:pStyle w:val="TextBody"/>
        <w:jc w:val="center"/>
        <w:rPr/>
      </w:pPr>
      <w:r>
        <w:rPr/>
        <w:t>p</w:t>
      </w:r>
      <w:r>
        <w:rPr/>
        <w:t>ython</w:t>
      </w:r>
      <w:r>
        <w:rPr/>
        <w:t>知识点学习</w:t>
      </w:r>
    </w:p>
    <w:p>
      <w:pPr>
        <w:pStyle w:val="TextBody"/>
        <w:jc w:val="left"/>
        <w:rPr>
          <w:color w:val="000000"/>
        </w:rPr>
      </w:pPr>
      <w:r>
        <w:rPr>
          <w:color w:val="000000"/>
          <w:rPrChange w:id="0" w:author="Unknown Author" w:date="2020-04-02T16:08:00Z"/>
        </w:rPr>
        <w:t xml:space="preserve">1. </w:t>
      </w:r>
      <w:r>
        <w:rPr>
          <w:color w:val="000000"/>
          <w:highlight w:val="blue"/>
          <w:rPrChange w:id="0" w:author="Unknown Author" w:date="2020-04-02T16:08:00Z"/>
        </w:rPr>
        <w:t>单步执行</w:t>
      </w:r>
    </w:p>
    <w:p>
      <w:pPr>
        <w:pStyle w:val="TextBody"/>
        <w:jc w:val="left"/>
        <w:rPr/>
      </w:pPr>
      <w:r>
        <w:rPr/>
        <w:t xml:space="preserve">     </w:t>
      </w:r>
      <w:r>
        <w:rPr/>
        <w:t>在代码前点击</w:t>
      </w:r>
      <w:r>
        <w:rPr/>
        <w:t>,</w:t>
      </w:r>
      <w:r>
        <w:rPr/>
        <w:t>出现代码前出现红色的点号</w:t>
      </w:r>
      <w:r>
        <w:rPr/>
        <w:t>,</w:t>
      </w:r>
      <w:r>
        <w:rPr/>
        <w:t>点击</w:t>
      </w:r>
      <w:r>
        <w:rPr/>
        <w:t>debug</w:t>
      </w:r>
      <w:r>
        <w:rPr/>
        <w:t>绿色小虫子</w:t>
      </w:r>
      <w:r>
        <w:rPr/>
        <w:t xml:space="preserve">(shift+F9), </w:t>
      </w:r>
      <w:r>
        <w:rPr/>
        <w:t>点击</w:t>
      </w:r>
      <w:r>
        <w:rPr/>
        <w:t>控制台中的</w:t>
      </w:r>
      <w:r>
        <w:rPr/>
        <w:t>Console</w:t>
      </w:r>
      <w:r>
        <w:rPr/>
        <w:t>一步一步的执行</w:t>
      </w:r>
      <w:r>
        <w:rPr/>
        <w:t>(F8)</w:t>
      </w:r>
    </w:p>
    <w:p>
      <w:pPr>
        <w:pStyle w:val="TextBody"/>
        <w:jc w:val="left"/>
        <w:rPr>
          <w:color w:val="000000"/>
          <w:del w:id="4" w:author="Unknown Author" w:date="2020-04-02T16:08:00Z"/>
          <w:u w:val="none"/>
        </w:rPr>
      </w:pPr>
      <w:ins w:id="2" w:author="Unknown Author" w:date="2020-04-02T16:08:00Z">
        <w:r>
          <w:rPr/>
          <w:t>2.</w:t>
        </w:r>
      </w:ins>
      <w:ins w:id="3" w:author="Unknown Author" w:date="2020-04-02T16:09:00Z">
        <w:r>
          <w:rPr/>
          <w:t>单行注释</w:t>
        </w:r>
      </w:ins>
    </w:p>
    <w:p>
      <w:pPr>
        <w:pStyle w:val="TextBody"/>
        <w:jc w:val="left"/>
        <w:rPr/>
      </w:pPr>
      <w:ins w:id="5" w:author="Unknown Author" w:date="2020-04-02T16:10:00Z">
        <w:r>
          <mc:AlternateContent>
            <mc:Choice Requires="wps"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578485</wp:posOffset>
                  </wp:positionH>
                  <wp:positionV relativeFrom="paragraph">
                    <wp:posOffset>2357755</wp:posOffset>
                  </wp:positionV>
                  <wp:extent cx="488950" cy="149860"/>
                  <wp:effectExtent l="0" t="0" r="0" b="0"/>
                  <wp:wrapNone/>
                  <wp:docPr id="6" name="Shape1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88160" cy="149400"/>
                          </a:xfrm>
                          <a:prstGeom prst="frame">
                            <a:avLst>
                              <a:gd name="adj1" fmla="val 2000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/>
            </mc:Fallback>
          </mc:AlternateContent>
          <mc:AlternateContent>
            <mc:Choice Requires="wps"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1438275</wp:posOffset>
                  </wp:positionH>
                  <wp:positionV relativeFrom="paragraph">
                    <wp:posOffset>-57150</wp:posOffset>
                  </wp:positionV>
                  <wp:extent cx="254635" cy="343535"/>
                  <wp:effectExtent l="0" t="0" r="0" b="0"/>
                  <wp:wrapNone/>
                  <wp:docPr id="7" name="Shape2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4160" cy="343080"/>
                          </a:xfrm>
                          <a:prstGeom prst="frame">
                            <a:avLst>
                              <a:gd name="adj1" fmla="val 2000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/>
            </mc:Fallback>
          </mc:AlternateContent>
          <mc:AlternateContent>
            <mc:Choice Requires="wps"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posOffset>1711960</wp:posOffset>
                  </wp:positionH>
                  <wp:positionV relativeFrom="paragraph">
                    <wp:posOffset>409575</wp:posOffset>
                  </wp:positionV>
                  <wp:extent cx="260985" cy="612775"/>
                  <wp:effectExtent l="0" t="0" r="0" b="0"/>
                  <wp:wrapNone/>
                  <wp:docPr id="8" name="Shape3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60280" cy="612000"/>
                          </a:xfrm>
                          <a:prstGeom prst="frame">
                            <a:avLst>
                              <a:gd name="adj1" fmla="val 2000"/>
                            </a:avLst>
                          </a:prstGeom>
                          <a:solidFill>
                            <a:srgbClr val="729fcf"/>
                          </a:solidFill>
                          <a:ln>
                            <a:solidFill>
                              <a:srgbClr val="3465a4"/>
                            </a:solidFill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/>
            </mc:Fallback>
          </mc:AlternateContent>
          <w:drawing>
            <wp:anchor behindDoc="0" distT="0" distB="0" distL="0" distR="0" simplePos="0" locked="0" layoutInCell="1" allowOverlap="1" relativeHeight="60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120130" cy="3164205"/>
              <wp:effectExtent l="0" t="0" r="0" b="0"/>
              <wp:wrapSquare wrapText="largest"/>
              <wp:docPr id="9" name="Image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Image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120130" cy="3164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  <w:ins w:id="6" w:author="Unknown Author" w:date="2020-04-02T16:10:00Z">
        <w:r>
          <w:rPr>
            <w:color w:val="000000"/>
            <w:u w:val="none"/>
          </w:rPr>
          <w:t xml:space="preserve">3. </w:t>
        </w:r>
      </w:ins>
      <w:ins w:id="7" w:author="Unknown Author" w:date="2020-04-02T16:11:00Z">
        <w:r>
          <w:rPr>
            <w:color w:val="000000"/>
            <w:u w:val="none"/>
          </w:rPr>
          <w:t>单行注释</w:t>
        </w:r>
      </w:ins>
      <w:ins w:id="8" w:author="Unknown Author" w:date="2020-04-02T16:11:00Z">
        <w:r>
          <w:rPr>
            <w:color w:val="000000"/>
            <w:u w:val="none"/>
          </w:rPr>
          <w:t>(</w:t>
        </w:r>
      </w:ins>
      <w:ins w:id="9" w:author="Unknown Author" w:date="2020-04-02T16:11:00Z">
        <w:r>
          <w:rPr>
            <w:color w:val="000000"/>
            <w:u w:val="none"/>
          </w:rPr>
          <w:t>代码末尾添加</w:t>
        </w:r>
      </w:ins>
      <w:r>
        <w:rPr>
          <w:color w:val="000000"/>
          <w:u w:val="none"/>
        </w:rPr>
        <w:t>#</w:t>
      </w:r>
      <w:ins w:id="10" w:author="Unknown Author" w:date="2020-04-02T16:11:00Z">
        <w:r>
          <w:rPr>
            <w:color w:val="000000"/>
            <w:u w:val="none"/>
          </w:rPr>
          <w:t xml:space="preserve">)  </w:t>
        </w:r>
      </w:ins>
    </w:p>
    <w:p>
      <w:pPr>
        <w:pStyle w:val="TextBody"/>
        <w:jc w:val="left"/>
        <w:rPr>
          <w:i w:val="false"/>
          <w:i w:val="false"/>
          <w:iCs w:val="false"/>
          <w:color w:val="000000"/>
          <w:u w:val="none"/>
        </w:rPr>
      </w:pPr>
      <w:ins w:id="11" w:author="Unknown Author" w:date="2020-04-02T16:11:00Z">
        <w:r>
          <w:rPr>
            <w:i w:val="false"/>
            <w:iCs w:val="false"/>
            <w:color w:val="000000"/>
            <w:u w:val="none"/>
          </w:rPr>
          <w:t xml:space="preserve">4. </w:t>
        </w:r>
      </w:ins>
      <w:ins w:id="12" w:author="Unknown Author" w:date="2020-04-02T16:11:00Z">
        <w:r>
          <w:rPr>
            <w:i w:val="false"/>
            <w:iCs w:val="false"/>
            <w:color w:val="000000"/>
            <w:u w:val="none"/>
          </w:rPr>
          <w:t>多行注释</w:t>
        </w:r>
      </w:ins>
      <w:ins w:id="13" w:author="Unknown Author" w:date="2020-04-02T16:13:00Z">
        <w:r>
          <w:rPr>
            <w:i w:val="false"/>
            <w:iCs w:val="false"/>
            <w:color w:val="000000"/>
            <w:u w:val="none"/>
          </w:rPr>
          <w:t>(</w:t>
        </w:r>
      </w:ins>
      <w:ins w:id="14" w:author="Unknown Author" w:date="2020-04-02T16:13:00Z">
        <w:r>
          <w:rPr>
            <w:rFonts w:ascii="DejaVu Sans Mono" w:hAnsi="DejaVu Sans Mono"/>
            <w:i w:val="false"/>
            <w:iCs w:val="false"/>
            <w:color w:val="000000"/>
            <w:sz w:val="29"/>
            <w:u w:val="none"/>
          </w:rPr>
          <w:t>"""</w:t>
        </w:r>
      </w:ins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123</w:t>
      </w:r>
      <w:ins w:id="15" w:author="Unknown Author" w:date="2020-04-02T16:13:00Z">
        <w:r>
          <w:rPr>
            <w:rFonts w:ascii="DejaVu Sans Mono" w:hAnsi="DejaVu Sans Mono"/>
            <w:i w:val="false"/>
            <w:iCs w:val="false"/>
            <w:color w:val="000000"/>
            <w:sz w:val="29"/>
            <w:u w:val="none"/>
          </w:rPr>
          <w:t>"""</w:t>
        </w:r>
      </w:ins>
      <w:r>
        <w:rPr>
          <w:rFonts w:ascii="DejaVu Sans Mono" w:hAnsi="DejaVu Sans Mono"/>
          <w:i w:val="false"/>
          <w:iCs w:val="false"/>
          <w:color w:val="000000"/>
          <w:sz w:val="29"/>
          <w:u w:val="none"/>
        </w:rPr>
        <w:t>)</w:t>
      </w:r>
    </w:p>
    <w:p>
      <w:pPr>
        <w:pStyle w:val="TextBody"/>
        <w:numPr>
          <w:ilvl w:val="0"/>
          <w:numId w:val="2"/>
        </w:numPr>
        <w:jc w:val="left"/>
        <w:rPr>
          <w:color w:val="000000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01.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算数运算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+ - * /</w:t>
      </w:r>
    </w:p>
    <w:p>
      <w:pPr>
        <w:pStyle w:val="TextBody"/>
        <w:jc w:val="left"/>
        <w:rPr>
          <w:i w:val="false"/>
          <w:i w:val="false"/>
          <w:iCs w:val="false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/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除                                                  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如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9/2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输出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4.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5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//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取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整除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ab/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  <w:tab/>
        <w:tab/>
        <w:tab/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如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9//2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输出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4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%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取余数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  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  <w:tab/>
        <w:tab/>
        <w:tab/>
        <w:tab/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如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9%2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输出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1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**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幂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    又叫次方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乘方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如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: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2**3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输出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8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 xml:space="preserve">print("**"*50)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输出字符串</w:t>
      </w:r>
    </w:p>
    <w:p>
      <w:pPr>
        <w:pStyle w:val="TextBody"/>
        <w:numPr>
          <w:ilvl w:val="0"/>
          <w:numId w:val="3"/>
        </w:numPr>
        <w:spacing w:before="57" w:after="197"/>
        <w:jc w:val="left"/>
        <w:rPr>
          <w:color w:val="000000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0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2.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算数运算符的优先级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可以用括号改变优先级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292735</wp:posOffset>
            </wp:positionH>
            <wp:positionV relativeFrom="paragraph">
              <wp:posOffset>-8890</wp:posOffset>
            </wp:positionV>
            <wp:extent cx="1901825" cy="939800"/>
            <wp:effectExtent l="0" t="0" r="0" b="0"/>
            <wp:wrapSquare wrapText="largest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  <w:u w:val="none"/>
        </w:rPr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1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47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计算机中的三大件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: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  <w:t>CPU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中央处理器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处理数据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/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计算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硬盘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永久存储数据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white"/>
          <w:u w:val="none"/>
        </w:rPr>
        <w:t>速度慢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空间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大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ab/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内存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临时存储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速度快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空间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小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由于内存的运行速度快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所有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CPU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会将硬盘中的文件复制到内存中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,CPU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执行内存中的程序代码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0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3.python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执行原理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294005</wp:posOffset>
            </wp:positionH>
            <wp:positionV relativeFrom="paragraph">
              <wp:posOffset>-34290</wp:posOffset>
            </wp:positionV>
            <wp:extent cx="4107815" cy="2061845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241300</wp:posOffset>
            </wp:positionH>
            <wp:positionV relativeFrom="paragraph">
              <wp:posOffset>69215</wp:posOffset>
            </wp:positionV>
            <wp:extent cx="4187825" cy="1645920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red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2"/>
          <w:szCs w:val="22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(1)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在终端中用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  <w:t>Ctrl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  <w:t>+d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可以退出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python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程序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2"/>
          <w:szCs w:val="22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(2)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  <w:u w:val="none"/>
        </w:rPr>
        <w:t>which python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可以查看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python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u w:val="none"/>
        </w:rPr>
        <w:t>解释器保存在哪个目录下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-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&gt;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软链接</w:t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(3)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查看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python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解释器的内存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3.8M   ls -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lh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目录名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yellow"/>
          <w:u w:val="none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11595" cy="849630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  <w:u w:val="none"/>
        </w:rPr>
        <w:t>注意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  <w:u w:val="none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  <w:u w:val="none"/>
        </w:rPr>
        <w:t>建立软链接的目的是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  <w:u w:val="none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  <w:u w:val="none"/>
        </w:rPr>
        <w:t>为方便使用者不用记住解释器的版本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程序是用来处理数据的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变量是来存储数据的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.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变量是程序内部为了保存数据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开辟的内存空间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.</w:t>
      </w:r>
    </w:p>
    <w:p>
      <w:pPr>
        <w:pStyle w:val="TextBody"/>
        <w:jc w:val="center"/>
        <w:rPr>
          <w:b/>
          <w:b/>
          <w:bCs/>
          <w:i w:val="false"/>
          <w:i w:val="false"/>
          <w:iCs w:val="false"/>
          <w:color w:val="000000"/>
          <w:sz w:val="24"/>
          <w:szCs w:val="24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4"/>
          <w:szCs w:val="24"/>
          <w:u w:val="none"/>
        </w:rPr>
        <w:t>1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4"/>
          <w:szCs w:val="24"/>
          <w:u w:val="none"/>
        </w:rPr>
        <w:t>53.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4"/>
          <w:szCs w:val="24"/>
          <w:u w:val="none"/>
        </w:rPr>
        <w:t>变量的使用</w:t>
      </w:r>
    </w:p>
    <w:p>
      <w:pPr>
        <w:pStyle w:val="TextBody"/>
        <w:jc w:val="left"/>
        <w:rPr>
          <w:b/>
          <w:b/>
          <w:bCs/>
          <w:i w:val="false"/>
          <w:i w:val="false"/>
          <w:iCs w:val="false"/>
          <w:color w:val="000000"/>
          <w:sz w:val="24"/>
          <w:szCs w:val="24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4"/>
          <w:szCs w:val="24"/>
          <w:u w:val="none"/>
        </w:rPr>
        <w:t xml:space="preserve">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>01.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>变量定义</w:t>
      </w:r>
    </w:p>
    <w:p>
      <w:pPr>
        <w:pStyle w:val="TextBody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 xml:space="preserve">   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 xml:space="preserve">变量名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 xml:space="preserve">=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u w:val="none"/>
        </w:rPr>
        <w:t>值</w:t>
      </w:r>
    </w:p>
    <w:p>
      <w:pPr>
        <w:pStyle w:val="TextBody"/>
        <w:jc w:val="left"/>
        <w:rPr>
          <w:b/>
          <w:b/>
          <w:bCs/>
          <w:i w:val="false"/>
          <w:i w:val="false"/>
          <w:iCs w:val="false"/>
          <w:color w:val="800000"/>
          <w:sz w:val="24"/>
          <w:szCs w:val="24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800000"/>
          <w:sz w:val="24"/>
          <w:szCs w:val="24"/>
          <w:u w:val="none"/>
        </w:rPr>
        <w:t xml:space="preserve">   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 xml:space="preserve"> 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(1)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打开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 xml:space="preserve">ipython, 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在终端中输入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 xml:space="preserve">ipython3, 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退出输入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exit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或者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ctrl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+d</w:t>
      </w:r>
      <w:r>
        <w:rPr>
          <w:rFonts w:ascii="DejaVu Sans Mono" w:hAnsi="DejaVu Sans Mono"/>
          <w:b/>
          <w:bCs/>
          <w:i w:val="false"/>
          <w:iCs w:val="false"/>
          <w:color w:val="800000"/>
          <w:sz w:val="22"/>
          <w:szCs w:val="22"/>
          <w:u w:val="none"/>
        </w:rPr>
        <w:t>询问是否退出</w:t>
      </w:r>
    </w:p>
    <w:p>
      <w:pPr>
        <w:pStyle w:val="TextBody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800000"/>
          <w:sz w:val="24"/>
          <w:szCs w:val="24"/>
          <w:u w:val="none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431800</wp:posOffset>
            </wp:positionH>
            <wp:positionV relativeFrom="paragraph">
              <wp:posOffset>-78105</wp:posOffset>
            </wp:positionV>
            <wp:extent cx="4436745" cy="1900555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b/>
          <w:bCs/>
          <w:i w:val="false"/>
          <w:iCs w:val="false"/>
          <w:color w:val="800000"/>
          <w:sz w:val="24"/>
          <w:szCs w:val="24"/>
          <w:u w:val="none"/>
        </w:rPr>
        <w:t xml:space="preserve">   </w:t>
      </w:r>
    </w:p>
    <w:p>
      <w:pPr>
        <w:pStyle w:val="TextBody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4"/>
          <w:szCs w:val="24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4"/>
          <w:szCs w:val="24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 xml:space="preserve">(2)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pycharm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中演练</w:t>
      </w:r>
    </w:p>
    <w:p>
      <w:pPr>
        <w:pStyle w:val="PreformattedText"/>
        <w:jc w:val="lef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u w:val="none"/>
        </w:rPr>
        <w:tab/>
        <w:t xml:space="preserve">qq_number =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  <w:u w:val="none"/>
        </w:rPr>
        <w:t>"2627084603"</w:t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ab/>
        <w:t xml:space="preserve">qq_password = </w:t>
      </w:r>
      <w:r>
        <w:rPr>
          <w:rFonts w:ascii="DejaVu Sans Mono" w:hAnsi="DejaVu Sans Mono"/>
          <w:b/>
          <w:color w:val="008080"/>
          <w:sz w:val="18"/>
          <w:szCs w:val="18"/>
        </w:rPr>
        <w:t>"262708xxz123"</w:t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80"/>
          <w:sz w:val="18"/>
          <w:szCs w:val="18"/>
        </w:rPr>
        <w:tab/>
        <w:t>print</w:t>
      </w:r>
      <w:r>
        <w:rPr>
          <w:rFonts w:ascii="DejaVu Sans Mono" w:hAnsi="DejaVu Sans Mono"/>
          <w:color w:val="000000"/>
          <w:sz w:val="18"/>
          <w:szCs w:val="18"/>
        </w:rPr>
        <w:t>(qq_number)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80"/>
          <w:sz w:val="18"/>
          <w:szCs w:val="18"/>
        </w:rPr>
        <w:tab/>
        <w:t>print</w:t>
      </w:r>
      <w:r>
        <w:rPr>
          <w:rFonts w:ascii="DejaVu Sans Mono" w:hAnsi="DejaVu Sans Mono"/>
          <w:color w:val="000000"/>
          <w:sz w:val="18"/>
          <w:szCs w:val="18"/>
        </w:rPr>
        <w:t>(qq_password)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(3)</w:t>
      </w:r>
      <w:r>
        <w:rPr>
          <w:rFonts w:ascii="DejaVu Sans Mono" w:hAnsi="DejaVu Sans Mono"/>
          <w:color w:val="000000"/>
          <w:sz w:val="18"/>
          <w:szCs w:val="18"/>
        </w:rPr>
        <w:t>超市买苹果</w:t>
      </w:r>
    </w:p>
    <w:p>
      <w:pPr>
        <w:pStyle w:val="PreformattedText"/>
        <w:spacing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00"/>
          <w:sz w:val="18"/>
          <w:szCs w:val="18"/>
        </w:rPr>
        <w:t>可以用其他变量的计算结果来定义变量</w:t>
      </w:r>
    </w:p>
    <w:p>
      <w:pPr>
        <w:pStyle w:val="PreformattedText"/>
        <w:spacing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ab/>
      </w:r>
      <w:r>
        <w:rPr>
          <w:rFonts w:ascii="DejaVu Sans Mono" w:hAnsi="DejaVu Sans Mono"/>
          <w:color w:val="000000"/>
          <w:sz w:val="18"/>
          <w:szCs w:val="18"/>
        </w:rPr>
        <w:t>变量定义后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后续可以直接使用</w:t>
      </w:r>
    </w:p>
    <w:p>
      <w:pPr>
        <w:pStyle w:val="PreformattedText"/>
        <w:spacing w:lineRule="auto" w:line="240" w:before="0" w:after="112"/>
        <w:rPr>
          <w:rFonts w:ascii="DejaVu Sans Mono" w:hAnsi="DejaVu Sans Mono" w:eastAsia="DejaVu Sans Mono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/>
          <w:color w:val="808080"/>
          <w:sz w:val="18"/>
          <w:szCs w:val="18"/>
        </w:rPr>
        <w:tab/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 xml:space="preserve">定义苹果的单价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8.5/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斤</w:t>
      </w:r>
    </w:p>
    <w:p>
      <w:pPr>
        <w:pStyle w:val="Normal"/>
        <w:rPr/>
      </w:pPr>
      <w:r>
        <w:rPr/>
        <w:tab/>
        <w:t xml:space="preserve">price = </w:t>
      </w:r>
      <w:r>
        <w:rPr>
          <w:color w:val="0000FF"/>
        </w:rPr>
        <w:t>8.5</w:t>
      </w:r>
    </w:p>
    <w:p>
      <w:pPr>
        <w:pStyle w:val="Normal"/>
        <w:rPr/>
      </w:pPr>
      <w:r>
        <w:rPr>
          <w:i/>
        </w:rPr>
        <w:tab/>
      </w:r>
      <w:r>
        <w:rPr>
          <w:i w:val="false"/>
          <w:iCs w:val="false"/>
        </w:rPr>
        <w:t xml:space="preserve"># 2. </w:t>
      </w:r>
      <w:r>
        <w:rPr>
          <w:i w:val="false"/>
          <w:iCs w:val="false"/>
        </w:rPr>
        <w:t>挑选苹果</w:t>
      </w:r>
      <w:r>
        <w:rPr>
          <w:i w:val="false"/>
          <w:iCs w:val="false"/>
        </w:rPr>
        <w:t>(7.5</w:t>
      </w:r>
      <w:r>
        <w:rPr>
          <w:i w:val="false"/>
          <w:iCs w:val="false"/>
        </w:rPr>
        <w:t>斤</w:t>
      </w:r>
      <w:r>
        <w:rPr>
          <w:i w:val="false"/>
          <w:iCs w:val="false"/>
        </w:rPr>
        <w:t>)</w:t>
      </w:r>
    </w:p>
    <w:p>
      <w:pPr>
        <w:pStyle w:val="Normal"/>
        <w:rPr/>
      </w:pPr>
      <w:r>
        <w:rPr/>
        <w:tab/>
        <w:t xml:space="preserve">weight = </w:t>
      </w:r>
      <w:r>
        <w:rPr>
          <w:color w:val="0000FF"/>
        </w:rPr>
        <w:t>7.5</w:t>
      </w:r>
    </w:p>
    <w:p>
      <w:pPr>
        <w:pStyle w:val="Normal"/>
        <w:rPr/>
      </w:pPr>
      <w:r>
        <w:rPr>
          <w:i/>
        </w:rPr>
        <w:tab/>
      </w:r>
      <w:r>
        <w:rPr>
          <w:i w:val="false"/>
          <w:iCs w:val="false"/>
        </w:rPr>
        <w:t xml:space="preserve"># 3. </w:t>
      </w:r>
      <w:r>
        <w:rPr>
          <w:i w:val="false"/>
          <w:iCs w:val="false"/>
        </w:rPr>
        <w:t>计算付款金额</w:t>
      </w:r>
    </w:p>
    <w:p>
      <w:pPr>
        <w:pStyle w:val="Normal"/>
        <w:rPr/>
      </w:pPr>
      <w:r>
        <w:rPr/>
        <w:tab/>
        <w:t>money = weight * price</w:t>
      </w:r>
    </w:p>
    <w:p>
      <w:pPr>
        <w:pStyle w:val="Normal"/>
        <w:rPr/>
      </w:pPr>
      <w:r>
        <w:rPr/>
        <w:t xml:space="preserve">       </w:t>
      </w:r>
      <w:r>
        <w:rPr/>
        <w:t xml:space="preserve"># </w:t>
      </w:r>
      <w:r>
        <w:rPr/>
        <w:t>买苹果就返</w:t>
      </w:r>
      <w:r>
        <w:rPr/>
        <w:t>5</w:t>
      </w:r>
      <w:r>
        <w:rPr/>
        <w:t>元</w:t>
      </w:r>
    </w:p>
    <w:p>
      <w:pPr>
        <w:pStyle w:val="Normal"/>
        <w:rPr/>
      </w:pPr>
      <w:r>
        <w:rPr/>
        <w:t xml:space="preserve">       </w:t>
      </w:r>
      <w:r>
        <w:rPr/>
        <w:t xml:space="preserve">money </w:t>
      </w:r>
      <w:r>
        <w:rPr/>
        <w:t>= money - 5</w:t>
      </w:r>
    </w:p>
    <w:p>
      <w:pPr>
        <w:pStyle w:val="Normal"/>
        <w:rPr/>
      </w:pPr>
      <w:r>
        <w:rPr>
          <w:color w:val="000080"/>
        </w:rPr>
        <w:tab/>
        <w:t>print</w:t>
      </w:r>
      <w:r>
        <w:rPr/>
        <w:t>(money)</w:t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color w:val="000000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color w:val="000000"/>
          <w:sz w:val="21"/>
          <w:szCs w:val="21"/>
          <w:highlight w:val="yellow"/>
        </w:rPr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color w:val="000000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color w:val="000000"/>
          <w:sz w:val="21"/>
          <w:szCs w:val="21"/>
          <w:highlight w:val="yellow"/>
        </w:rPr>
        <w:t>pycharm</w:t>
      </w:r>
      <w:r>
        <w:rPr>
          <w:rFonts w:ascii="DejaVu Sans Mono" w:hAnsi="DejaVu Sans Mono" w:eastAsia="DejaVu Sans Mono"/>
          <w:color w:val="000000"/>
          <w:sz w:val="21"/>
          <w:szCs w:val="21"/>
          <w:highlight w:val="yellow"/>
        </w:rPr>
        <w:t>单步执行查看变量</w:t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ab/>
      </w:r>
      <w:r>
        <w:rPr>
          <w:rFonts w:ascii="DejaVu Sans Mono" w:hAnsi="DejaVu Sans Mono" w:eastAsia="DejaVu Sans Mono"/>
          <w:color w:val="000000"/>
          <w:sz w:val="18"/>
          <w:szCs w:val="18"/>
        </w:rPr>
        <w:t>红点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-debug-debugger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查看变量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)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-Console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单步调试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最终结果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变量释放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</w:t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</w:r>
    </w:p>
    <w:p>
      <w:pPr>
        <w:pStyle w:val="PreformattedText"/>
        <w:spacing w:lineRule="auto" w:line="240" w:before="0" w:after="283"/>
        <w:rPr>
          <w:rFonts w:ascii="DejaVu Sans Mono" w:hAnsi="DejaVu Sans Mono" w:eastAsia="DejaVu Sans Mono"/>
          <w:i/>
          <w:color w:val="000000"/>
          <w:sz w:val="18"/>
          <w:szCs w:val="18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515620</wp:posOffset>
            </wp:positionH>
            <wp:positionV relativeFrom="paragraph">
              <wp:posOffset>81915</wp:posOffset>
            </wp:positionV>
            <wp:extent cx="2642235" cy="2052320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23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变量名只有在第一次出现时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才定义变量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再次使用不是重新定义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变量中存储的值始终是变化的</w:t>
      </w:r>
    </w:p>
    <w:p>
      <w:pPr>
        <w:pStyle w:val="TextBody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1"/>
          <w:szCs w:val="21"/>
          <w:highlight w:val="white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highlight w:val="white"/>
          <w:u w:val="none"/>
        </w:rPr>
        <w:t xml:space="preserve">02.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  <w:highlight w:val="white"/>
          <w:u w:val="none"/>
        </w:rPr>
        <w:t>变量类型</w:t>
      </w:r>
    </w:p>
    <w:p>
      <w:pPr>
        <w:pStyle w:val="TextBody"/>
        <w:numPr>
          <w:ilvl w:val="0"/>
          <w:numId w:val="4"/>
        </w:numPr>
        <w:spacing w:before="0" w:after="0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int(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整型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numPr>
          <w:ilvl w:val="0"/>
          <w:numId w:val="4"/>
        </w:numPr>
        <w:spacing w:before="0" w:after="0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float(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浮点型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numPr>
          <w:ilvl w:val="0"/>
          <w:numId w:val="4"/>
        </w:numPr>
        <w:spacing w:before="0" w:after="0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bool(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布尔型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numPr>
          <w:ilvl w:val="0"/>
          <w:numId w:val="4"/>
        </w:numPr>
        <w:spacing w:before="0" w:after="0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str(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字符串型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u w:val="none"/>
        </w:rPr>
        <w:t>)</w:t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483870</wp:posOffset>
            </wp:positionH>
            <wp:positionV relativeFrom="paragraph">
              <wp:posOffset>-13970</wp:posOffset>
            </wp:positionV>
            <wp:extent cx="3768090" cy="299593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</w:r>
    </w:p>
    <w:p>
      <w:pPr>
        <w:pStyle w:val="TextBody"/>
        <w:spacing w:lineRule="auto" w:line="240" w:before="57" w:after="197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  <w:highlight w:val="yellow"/>
          <w:u w:val="none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  <w:u w:val="none"/>
        </w:rPr>
        <w:t>代码调试</w:t>
      </w:r>
    </w:p>
    <w:p>
      <w:pPr>
        <w:pStyle w:val="TextBody"/>
        <w:spacing w:lineRule="auto" w:line="240" w:before="0" w:after="83"/>
        <w:ind w:left="420" w:right="0" w:hanging="0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0"/>
          <w:szCs w:val="20"/>
          <w:highlight w:val="yellow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 xml:space="preserve">shift+F9 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调试程序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,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停在断点处</w:t>
      </w:r>
    </w:p>
    <w:p>
      <w:pPr>
        <w:pStyle w:val="TextBody"/>
        <w:spacing w:lineRule="auto" w:line="240" w:before="0" w:after="83"/>
        <w:ind w:left="420" w:right="0" w:hanging="0"/>
        <w:jc w:val="left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0"/>
          <w:szCs w:val="20"/>
          <w:highlight w:val="yellow"/>
          <w:u w:val="none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F8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：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 xml:space="preserve">step over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单步</w:t>
      </w:r>
    </w:p>
    <w:p>
      <w:pPr>
        <w:pStyle w:val="TextBody"/>
        <w:spacing w:lineRule="auto" w:line="240" w:before="0" w:after="83"/>
        <w:ind w:left="420" w:right="0" w:hanging="0"/>
        <w:jc w:val="left"/>
        <w:rPr/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F7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：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 xml:space="preserve">step into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  <w:u w:val="none"/>
        </w:rPr>
        <w:t>进入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  <w:u w:val="none"/>
        </w:rPr>
        <w:t>(</w:t>
      </w:r>
      <w:r>
        <w:rPr/>
        <w:t>配合</w:t>
      </w:r>
      <w:r>
        <w:rPr/>
        <w:t>F8</w:t>
      </w:r>
      <w:r>
        <w:rPr/>
        <w:t>使用。单步调试</w:t>
      </w:r>
      <w:r>
        <w:rPr/>
        <w:t>F8</w:t>
      </w:r>
      <w:r>
        <w:rPr/>
        <w:t>时，如果某行调用其他模块的函数，在此行</w:t>
      </w:r>
      <w:r>
        <w:rPr/>
        <w:t>F7</w:t>
      </w:r>
      <w:r>
        <w:rPr/>
        <w:t>，可以进入函数内部，如果是</w:t>
      </w:r>
      <w:r>
        <w:rPr/>
        <w:t>F8</w:t>
      </w:r>
      <w:r>
        <w:rPr/>
        <w:t>则不会进入函数内容，直接单步到下一行</w:t>
      </w:r>
      <w:r>
        <w:rPr/>
        <w:t>)</w:t>
      </w:r>
    </w:p>
    <w:p>
      <w:pPr>
        <w:pStyle w:val="Heading5"/>
        <w:spacing w:lineRule="auto" w:line="240"/>
        <w:ind w:left="420" w:right="0" w:hanging="0"/>
        <w:jc w:val="left"/>
        <w:rPr>
          <w:rFonts w:ascii="DejaVu Sans Mono" w:hAnsi="DejaVu Sans Mono" w:eastAsia="DejaVu Sans Mono"/>
          <w:highlight w:val="yellow"/>
        </w:rPr>
      </w:pPr>
      <w:r>
        <w:rPr>
          <w:rFonts w:eastAsia="DejaVu Sans Mono" w:ascii="DejaVu Sans Mono" w:hAnsi="DejaVu Sans Mono"/>
          <w:highlight w:val="yellow"/>
        </w:rPr>
        <w:t>Alt+shift+F7</w:t>
      </w:r>
      <w:r>
        <w:rPr>
          <w:rFonts w:ascii="DejaVu Sans Mono" w:hAnsi="DejaVu Sans Mono" w:eastAsia="DejaVu Sans Mono"/>
          <w:highlight w:val="yellow"/>
        </w:rPr>
        <w:t>：</w:t>
      </w:r>
      <w:r>
        <w:rPr>
          <w:rFonts w:eastAsia="DejaVu Sans Mono" w:ascii="DejaVu Sans Mono" w:hAnsi="DejaVu Sans Mono"/>
          <w:highlight w:val="yellow"/>
        </w:rPr>
        <w:t>step into mycode</w:t>
      </w:r>
    </w:p>
    <w:p>
      <w:pPr>
        <w:pStyle w:val="TextBody"/>
        <w:ind w:left="420" w:right="0" w:hanging="0"/>
        <w:rPr/>
      </w:pPr>
      <w:r>
        <w:rPr/>
        <w:t>个人理解</w:t>
      </w:r>
      <w:r>
        <w:rPr/>
        <w:t>F8</w:t>
      </w:r>
      <w:r>
        <w:rPr/>
        <w:t>和</w:t>
      </w:r>
      <w:r>
        <w:rPr/>
        <w:t>F7</w:t>
      </w:r>
      <w:r>
        <w:rPr/>
        <w:t>的综合。</w:t>
      </w:r>
      <w:r>
        <w:rPr/>
        <w:t>1</w:t>
      </w:r>
      <w:r>
        <w:rPr/>
        <w:t>、没遇到函数，和</w:t>
      </w:r>
      <w:r>
        <w:rPr/>
        <w:t>F8</w:t>
      </w:r>
      <w:r>
        <w:rPr/>
        <w:t>一样；</w:t>
      </w:r>
      <w:r>
        <w:rPr/>
        <w:t>2</w:t>
      </w:r>
      <w:r>
        <w:rPr/>
        <w:t>、遇到函数会自动进入函数内部，和</w:t>
      </w:r>
      <w:r>
        <w:rPr/>
        <w:t>F8</w:t>
      </w:r>
      <w:r>
        <w:rPr/>
        <w:t>时按</w:t>
      </w:r>
      <w:r>
        <w:rPr/>
        <w:t>F7</w:t>
      </w:r>
      <w:r>
        <w:rPr/>
        <w:t>类似的</w:t>
      </w:r>
    </w:p>
    <w:p>
      <w:pPr>
        <w:pStyle w:val="Heading5"/>
        <w:ind w:left="420" w:right="0" w:hanging="0"/>
        <w:rPr>
          <w:highlight w:val="yellow"/>
        </w:rPr>
      </w:pPr>
      <w:r>
        <w:rPr>
          <w:highlight w:val="yellow"/>
        </w:rPr>
        <w:t>s</w:t>
      </w:r>
      <w:r>
        <w:rPr>
          <w:rFonts w:eastAsia="DejaVu Sans Mono" w:ascii="DejaVu Sans Mono" w:hAnsi="DejaVu Sans Mono"/>
          <w:highlight w:val="yellow"/>
        </w:rPr>
        <w:t>hift+F8</w:t>
      </w:r>
      <w:r>
        <w:rPr>
          <w:rFonts w:ascii="DejaVu Sans Mono" w:hAnsi="DejaVu Sans Mono" w:eastAsia="DejaVu Sans Mono"/>
          <w:highlight w:val="yellow"/>
        </w:rPr>
        <w:t>：跳出</w:t>
      </w:r>
    </w:p>
    <w:p>
      <w:pPr>
        <w:pStyle w:val="TextBody"/>
        <w:ind w:left="420" w:right="0" w:hanging="0"/>
        <w:rPr/>
      </w:pPr>
      <w:r>
        <w:rPr/>
        <w:t>调试过程中，</w:t>
      </w:r>
      <w:r>
        <w:rPr/>
        <w:t>F7</w:t>
      </w:r>
      <w:r>
        <w:rPr/>
        <w:t>进入函数内后，</w:t>
      </w:r>
      <w:r>
        <w:rPr/>
        <w:t>shift+F8</w:t>
      </w:r>
      <w:r>
        <w:rPr>
          <w:highlight w:val="yellow"/>
        </w:rPr>
        <w:t>跳出函数</w:t>
      </w:r>
      <w:r>
        <w:rPr/>
        <w:t>，会回到进入前调用函数的代码。不是函数地方</w:t>
      </w:r>
      <w:r>
        <w:rPr/>
        <w:t>shift+F8</w:t>
      </w:r>
      <w:r>
        <w:rPr/>
        <w:t>跳出，怎么用没太明白，但最终会执行到结束。</w:t>
      </w:r>
    </w:p>
    <w:p>
      <w:pPr>
        <w:pStyle w:val="TextBody"/>
        <w:spacing w:lineRule="auto" w:line="240" w:before="0" w:after="83"/>
        <w:ind w:left="420" w:right="0" w:hanging="0"/>
        <w:rPr/>
      </w:pPr>
      <w:r>
        <w:rPr>
          <w:rFonts w:eastAsia="DejaVu Sans Mono" w:ascii="DejaVu Sans Mono" w:hAnsi="DejaVu Sans Mono"/>
          <w:b/>
          <w:bCs/>
          <w:sz w:val="20"/>
          <w:szCs w:val="20"/>
          <w:highlight w:val="yellow"/>
        </w:rPr>
        <w:t>F9</w:t>
      </w:r>
      <w:r>
        <w:rPr>
          <w:rFonts w:ascii="DejaVu Sans Mono" w:hAnsi="DejaVu Sans Mono" w:eastAsia="DejaVu Sans Mono"/>
          <w:b/>
          <w:bCs/>
          <w:sz w:val="20"/>
          <w:szCs w:val="20"/>
          <w:highlight w:val="yellow"/>
        </w:rPr>
        <w:t>：</w:t>
      </w:r>
      <w:r>
        <w:rPr>
          <w:rFonts w:eastAsia="DejaVu Sans Mono" w:ascii="DejaVu Sans Mono" w:hAnsi="DejaVu Sans Mono"/>
          <w:b/>
          <w:bCs/>
          <w:sz w:val="20"/>
          <w:szCs w:val="20"/>
          <w:highlight w:val="yellow"/>
        </w:rPr>
        <w:t>resume program</w:t>
      </w:r>
      <w:r>
        <w:rPr>
          <w:rFonts w:eastAsia="DejaVu Sans Mono" w:ascii="DejaVu Sans Mono" w:hAnsi="DejaVu Sans Mono"/>
          <w:b w:val="false"/>
          <w:bCs w:val="false"/>
          <w:sz w:val="20"/>
          <w:szCs w:val="20"/>
          <w:highlight w:val="yellow"/>
        </w:rPr>
        <w:t xml:space="preserve"> </w:t>
      </w:r>
      <w:r>
        <w:rPr>
          <w:b w:val="false"/>
          <w:bCs w:val="false"/>
          <w:sz w:val="20"/>
          <w:szCs w:val="20"/>
          <w:highlight w:val="yellow"/>
        </w:rPr>
        <w:t>(</w:t>
      </w:r>
      <w:r>
        <w:rPr/>
        <w:t>按翻译是重启程序 ，实际是下个断点，当打多个断点时，</w:t>
      </w:r>
      <w:r>
        <w:rPr/>
        <w:t>F9</w:t>
      </w:r>
      <w:r>
        <w:rPr/>
        <w:t>会到下一个断点</w:t>
      </w:r>
      <w:r>
        <w:rPr/>
        <w:t>,</w:t>
      </w:r>
      <w:r>
        <w:rPr/>
        <w:t>继续执行</w:t>
      </w:r>
      <w:r>
        <w:rPr/>
        <w:t xml:space="preserve">, </w:t>
      </w:r>
      <w:r>
        <w:rPr/>
        <w:t>释放内存</w:t>
      </w:r>
      <w:r>
        <w:rPr/>
        <w:t xml:space="preserve">, </w:t>
      </w:r>
      <w:r>
        <w:rPr/>
        <w:t>节约内存</w:t>
      </w:r>
      <w:r>
        <w:rPr/>
        <w:t>)</w:t>
      </w:r>
    </w:p>
    <w:p>
      <w:pPr>
        <w:pStyle w:val="TextBody"/>
        <w:spacing w:lineRule="auto" w:line="240" w:before="0" w:after="83"/>
        <w:ind w:left="420" w:right="0" w:hanging="0"/>
        <w:rPr>
          <w:b/>
          <w:b/>
          <w:bCs/>
          <w:sz w:val="21"/>
          <w:szCs w:val="21"/>
          <w:highlight w:val="yellow"/>
        </w:rPr>
      </w:pPr>
      <w:r>
        <w:rPr>
          <w:b/>
          <w:bCs/>
          <w:sz w:val="21"/>
          <w:szCs w:val="21"/>
          <w:highlight w:val="yellow"/>
        </w:rPr>
        <w:t>Ctrl</w:t>
      </w:r>
      <w:r>
        <w:rPr>
          <w:b/>
          <w:bCs/>
          <w:sz w:val="21"/>
          <w:szCs w:val="21"/>
          <w:highlight w:val="yellow"/>
        </w:rPr>
        <w:t xml:space="preserve">+F2 </w:t>
      </w:r>
      <w:r>
        <w:rPr>
          <w:b/>
          <w:bCs/>
          <w:sz w:val="21"/>
          <w:szCs w:val="21"/>
          <w:highlight w:val="yellow"/>
        </w:rPr>
        <w:t>停止调试</w:t>
      </w:r>
    </w:p>
    <w:p>
      <w:pPr>
        <w:pStyle w:val="TextBody"/>
        <w:spacing w:lineRule="auto" w:line="240"/>
        <w:jc w:val="center"/>
        <w:rPr>
          <w:b/>
          <w:b/>
          <w:bCs/>
        </w:rPr>
      </w:pPr>
      <w:r>
        <w:rPr>
          <w:b/>
          <w:bCs/>
        </w:rPr>
        <w:t>161. python</w:t>
      </w:r>
      <w:r>
        <w:rPr>
          <w:b/>
          <w:bCs/>
        </w:rPr>
        <w:t>中的变量类型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1. </w:t>
      </w:r>
      <w:r>
        <w:rPr>
          <w:b w:val="false"/>
          <w:bCs w:val="false"/>
        </w:rPr>
        <w:t>数字型和非数字型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(1)</w:t>
      </w:r>
      <w:r>
        <w:rPr>
          <w:b w:val="false"/>
          <w:bCs w:val="false"/>
        </w:rPr>
        <w:t>数字型</w:t>
      </w:r>
    </w:p>
    <w:p>
      <w:pPr>
        <w:pStyle w:val="TextBody"/>
        <w:numPr>
          <w:ilvl w:val="0"/>
          <w:numId w:val="5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整型 </w:t>
      </w:r>
      <w:r>
        <w:rPr>
          <w:b w:val="false"/>
          <w:bCs w:val="false"/>
        </w:rPr>
        <w:t>(int)</w:t>
      </w:r>
    </w:p>
    <w:p>
      <w:pPr>
        <w:pStyle w:val="TextBody"/>
        <w:numPr>
          <w:ilvl w:val="0"/>
          <w:numId w:val="5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浮点型</w:t>
      </w:r>
      <w:r>
        <w:rPr>
          <w:b w:val="false"/>
          <w:bCs w:val="false"/>
        </w:rPr>
        <w:t>(float)</w:t>
      </w:r>
    </w:p>
    <w:p>
      <w:pPr>
        <w:pStyle w:val="TextBody"/>
        <w:numPr>
          <w:ilvl w:val="0"/>
          <w:numId w:val="5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布尔型</w:t>
      </w:r>
      <w:r>
        <w:rPr>
          <w:b w:val="false"/>
          <w:bCs w:val="false"/>
        </w:rPr>
        <w:t>(True</w:t>
      </w:r>
      <w:r>
        <w:rPr>
          <w:b w:val="false"/>
          <w:bCs w:val="false"/>
        </w:rPr>
        <w:t>(</w:t>
      </w:r>
      <w:r>
        <w:rPr>
          <w:b w:val="false"/>
          <w:bCs w:val="false"/>
        </w:rPr>
        <w:t>非零数</w:t>
      </w:r>
      <w:r>
        <w:rPr>
          <w:b w:val="false"/>
          <w:bCs w:val="false"/>
        </w:rPr>
        <w:t xml:space="preserve">) </w:t>
      </w:r>
      <w:r>
        <w:rPr>
          <w:b w:val="false"/>
          <w:bCs w:val="false"/>
        </w:rPr>
        <w:t xml:space="preserve"> False(0), </w:t>
      </w:r>
      <w:r>
        <w:rPr>
          <w:b w:val="false"/>
          <w:bCs w:val="false"/>
          <w:highlight w:val="yellow"/>
        </w:rPr>
        <w:t>非零即真</w:t>
      </w:r>
      <w:r>
        <w:rPr>
          <w:b w:val="false"/>
          <w:bCs w:val="false"/>
        </w:rPr>
        <w:t>)</w:t>
      </w:r>
    </w:p>
    <w:p>
      <w:pPr>
        <w:pStyle w:val="TextBody"/>
        <w:numPr>
          <w:ilvl w:val="0"/>
          <w:numId w:val="5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复数型</w:t>
      </w:r>
      <w:r>
        <w:rPr>
          <w:b w:val="false"/>
          <w:bCs w:val="false"/>
        </w:rPr>
        <w:t>(complex,</w:t>
      </w:r>
      <w:r>
        <w:rPr>
          <w:b w:val="false"/>
          <w:bCs w:val="false"/>
        </w:rPr>
        <w:t>主要用于科学计算</w:t>
      </w:r>
      <w:r>
        <w:rPr>
          <w:b w:val="false"/>
          <w:bCs w:val="false"/>
        </w:rPr>
        <w:t>,</w:t>
      </w:r>
      <w:r>
        <w:rPr>
          <w:b w:val="false"/>
          <w:bCs w:val="false"/>
        </w:rPr>
        <w:t>例如</w:t>
      </w:r>
      <w:r>
        <w:rPr>
          <w:b w:val="false"/>
          <w:bCs w:val="false"/>
        </w:rPr>
        <w:t>:</w:t>
      </w:r>
      <w:r>
        <w:rPr>
          <w:b w:val="false"/>
          <w:bCs w:val="false"/>
        </w:rPr>
        <w:t>平面场问题</w:t>
      </w:r>
      <w:r>
        <w:rPr>
          <w:b w:val="false"/>
          <w:bCs w:val="false"/>
        </w:rPr>
        <w:t>,</w:t>
      </w:r>
      <w:r>
        <w:rPr>
          <w:b w:val="false"/>
          <w:bCs w:val="false"/>
        </w:rPr>
        <w:t>波动问题</w:t>
      </w:r>
      <w:r>
        <w:rPr>
          <w:b w:val="false"/>
          <w:bCs w:val="false"/>
        </w:rPr>
        <w:t>,</w:t>
      </w:r>
      <w:r>
        <w:rPr>
          <w:b w:val="false"/>
          <w:bCs w:val="false"/>
        </w:rPr>
        <w:t>电感电容问题等</w:t>
      </w:r>
      <w:r>
        <w:rPr>
          <w:b w:val="false"/>
          <w:bCs w:val="false"/>
        </w:rPr>
        <w:t>)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(2)</w:t>
      </w:r>
      <w:r>
        <w:rPr>
          <w:b w:val="false"/>
          <w:bCs w:val="false"/>
        </w:rPr>
        <w:t>非数字型</w:t>
      </w:r>
    </w:p>
    <w:p>
      <w:pPr>
        <w:pStyle w:val="TextBody"/>
        <w:numPr>
          <w:ilvl w:val="0"/>
          <w:numId w:val="6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字符串</w:t>
      </w:r>
      <w:r>
        <w:rPr>
          <w:b w:val="false"/>
          <w:bCs w:val="false"/>
        </w:rPr>
        <w:t>(str)</w:t>
      </w:r>
    </w:p>
    <w:p>
      <w:pPr>
        <w:pStyle w:val="TextBody"/>
        <w:numPr>
          <w:ilvl w:val="0"/>
          <w:numId w:val="6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列   表</w:t>
      </w:r>
      <w:r>
        <w:rPr>
          <w:b w:val="false"/>
          <w:bCs w:val="false"/>
        </w:rPr>
        <w:t>(</w:t>
      </w:r>
      <w:r>
        <w:rPr>
          <w:b w:val="false"/>
          <w:bCs w:val="false"/>
        </w:rPr>
        <w:t>list</w:t>
      </w:r>
      <w:r>
        <w:rPr>
          <w:b w:val="false"/>
          <w:bCs w:val="false"/>
        </w:rPr>
        <w:t>)</w:t>
      </w:r>
    </w:p>
    <w:p>
      <w:pPr>
        <w:pStyle w:val="TextBody"/>
        <w:numPr>
          <w:ilvl w:val="0"/>
          <w:numId w:val="6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元   组</w:t>
      </w:r>
      <w:r>
        <w:rPr>
          <w:b w:val="false"/>
          <w:bCs w:val="false"/>
        </w:rPr>
        <w:t>(tuple)</w:t>
      </w:r>
    </w:p>
    <w:p>
      <w:pPr>
        <w:pStyle w:val="TextBody"/>
        <w:numPr>
          <w:ilvl w:val="0"/>
          <w:numId w:val="6"/>
        </w:numPr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字  典</w:t>
      </w:r>
      <w:r>
        <w:rPr>
          <w:b w:val="false"/>
          <w:bCs w:val="false"/>
        </w:rPr>
        <w:t>(dict)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  <w:t>python2.x</w:t>
      </w:r>
      <w:r>
        <w:rPr>
          <w:b w:val="false"/>
          <w:bCs w:val="false"/>
          <w:color w:val="800000"/>
        </w:rPr>
        <w:t>中整数可以有</w:t>
      </w:r>
      <w:r>
        <w:rPr>
          <w:b w:val="false"/>
          <w:bCs w:val="false"/>
          <w:color w:val="800000"/>
        </w:rPr>
        <w:t>int</w:t>
      </w:r>
      <w:r>
        <w:rPr>
          <w:b w:val="false"/>
          <w:bCs w:val="false"/>
          <w:color w:val="800000"/>
        </w:rPr>
        <w:t>(</w:t>
      </w:r>
      <w:r>
        <w:rPr>
          <w:b w:val="false"/>
          <w:bCs w:val="false"/>
          <w:color w:val="800000"/>
        </w:rPr>
        <w:t>整型</w:t>
      </w:r>
      <w:r>
        <w:rPr>
          <w:b w:val="false"/>
          <w:bCs w:val="false"/>
          <w:color w:val="800000"/>
        </w:rPr>
        <w:t>)</w:t>
      </w:r>
      <w:r>
        <w:rPr>
          <w:b w:val="false"/>
          <w:bCs w:val="false"/>
          <w:color w:val="800000"/>
        </w:rPr>
        <w:t>和</w:t>
      </w:r>
      <w:r>
        <w:rPr>
          <w:b w:val="false"/>
          <w:bCs w:val="false"/>
          <w:color w:val="800000"/>
        </w:rPr>
        <w:t>long</w:t>
      </w:r>
      <w:r>
        <w:rPr>
          <w:b w:val="false"/>
          <w:bCs w:val="false"/>
          <w:color w:val="800000"/>
        </w:rPr>
        <w:t>(</w:t>
      </w:r>
      <w:r>
        <w:rPr>
          <w:b w:val="false"/>
          <w:bCs w:val="false"/>
          <w:color w:val="800000"/>
        </w:rPr>
        <w:t>长整型</w:t>
      </w:r>
      <w:r>
        <w:rPr>
          <w:b w:val="false"/>
          <w:bCs w:val="false"/>
          <w:color w:val="800000"/>
        </w:rPr>
        <w:t>)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332105</wp:posOffset>
            </wp:positionH>
            <wp:positionV relativeFrom="paragraph">
              <wp:posOffset>-82550</wp:posOffset>
            </wp:positionV>
            <wp:extent cx="3291205" cy="184785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0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</w:rPr>
      </w:pPr>
      <w:r>
        <w:rPr>
          <w:b w:val="false"/>
          <w:bCs w:val="false"/>
          <w:color w:val="8000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2. </w:t>
      </w:r>
      <w:r>
        <w:rPr>
          <w:b w:val="false"/>
          <w:bCs w:val="false"/>
        </w:rPr>
        <w:t>查看变量的类型</w:t>
      </w:r>
      <w:r>
        <w:rPr>
          <w:b w:val="false"/>
          <w:bCs w:val="false"/>
        </w:rPr>
        <w:t>--------</w:t>
      </w:r>
      <w:r>
        <w:rPr>
          <w:b w:val="false"/>
          <w:bCs w:val="false"/>
          <w:highlight w:val="yellow"/>
        </w:rPr>
        <w:t>type(x)</w:t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</w:rPr>
        <w:tab/>
        <w:t>print(</w:t>
      </w:r>
      <w:r>
        <w:rPr>
          <w:b w:val="false"/>
          <w:bCs w:val="false"/>
        </w:rPr>
        <w:t>type(name)</w:t>
      </w:r>
      <w:r>
        <w:rPr>
          <w:b w:val="false"/>
          <w:bCs w:val="false"/>
        </w:rPr>
        <w:t xml:space="preserve">)   ----→ </w:t>
      </w:r>
      <w:r>
        <w:rPr>
          <w:b w:val="false"/>
          <w:bCs w:val="false"/>
        </w:rPr>
        <w:t>&lt;class 'str'&gt;</w:t>
      </w:r>
    </w:p>
    <w:p>
      <w:pPr>
        <w:pStyle w:val="TextBody"/>
        <w:spacing w:lineRule="auto" w:line="240"/>
        <w:jc w:val="center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1</w:t>
      </w:r>
      <w:r>
        <w:rPr>
          <w:b/>
          <w:bCs/>
          <w:sz w:val="22"/>
          <w:szCs w:val="22"/>
        </w:rPr>
        <w:t xml:space="preserve">64. </w:t>
      </w:r>
      <w:r>
        <w:rPr>
          <w:b/>
          <w:bCs/>
          <w:sz w:val="22"/>
          <w:szCs w:val="22"/>
        </w:rPr>
        <w:t>变量的计算</w:t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</w:rPr>
        <w:t>1</w:t>
      </w:r>
      <w:r>
        <w:rPr>
          <w:b w:val="false"/>
          <w:bCs w:val="false"/>
        </w:rPr>
        <w:t xml:space="preserve">. </w:t>
      </w:r>
      <w:r>
        <w:rPr>
          <w:b w:val="false"/>
          <w:bCs w:val="false"/>
        </w:rPr>
        <w:t>不同类型变量之间的计算</w:t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(1)</w:t>
      </w:r>
      <w:r>
        <w:rPr>
          <w:b w:val="false"/>
          <w:bCs w:val="false"/>
          <w:color w:val="FF6600"/>
        </w:rPr>
        <w:t>数字型变量之间直接计算</w:t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  <w:highlight w:val="yellow"/>
        </w:rPr>
        <w:t xml:space="preserve"> </w:t>
      </w:r>
      <w:r>
        <w:rPr>
          <w:b w:val="false"/>
          <w:bCs w:val="false"/>
          <w:highlight w:val="yellow"/>
        </w:rPr>
        <w:t>如果变量是</w:t>
      </w:r>
      <w:r>
        <w:rPr>
          <w:b w:val="false"/>
          <w:bCs w:val="false"/>
          <w:highlight w:val="yellow"/>
        </w:rPr>
        <w:t>bool</w:t>
      </w:r>
      <w:r>
        <w:rPr>
          <w:b w:val="false"/>
          <w:bCs w:val="false"/>
          <w:highlight w:val="yellow"/>
        </w:rPr>
        <w:t>类型</w:t>
      </w:r>
      <w:r>
        <w:rPr>
          <w:b w:val="false"/>
          <w:bCs w:val="false"/>
          <w:highlight w:val="yellow"/>
        </w:rPr>
        <w:t>,</w:t>
      </w:r>
      <w:r>
        <w:rPr>
          <w:b w:val="false"/>
          <w:bCs w:val="false"/>
          <w:highlight w:val="yellow"/>
        </w:rPr>
        <w:t>在计算时</w:t>
      </w:r>
      <w:r>
        <w:rPr>
          <w:b w:val="false"/>
          <w:bCs w:val="false"/>
          <w:highlight w:val="yellow"/>
        </w:rPr>
        <w:t xml:space="preserve">, </w:t>
      </w:r>
      <w:r>
        <w:rPr>
          <w:b w:val="false"/>
          <w:bCs w:val="false"/>
          <w:highlight w:val="yellow"/>
        </w:rPr>
        <w:t>真为</w:t>
      </w:r>
      <w:r>
        <w:rPr>
          <w:b w:val="false"/>
          <w:bCs w:val="false"/>
          <w:highlight w:val="yellow"/>
        </w:rPr>
        <w:t xml:space="preserve">1, </w:t>
      </w:r>
      <w:r>
        <w:rPr>
          <w:b w:val="false"/>
          <w:bCs w:val="false"/>
          <w:highlight w:val="yellow"/>
        </w:rPr>
        <w:t>假为</w:t>
      </w:r>
      <w:r>
        <w:rPr>
          <w:b w:val="false"/>
          <w:bCs w:val="false"/>
          <w:highlight w:val="yellow"/>
        </w:rPr>
        <w:t>0.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187325</wp:posOffset>
            </wp:positionH>
            <wp:positionV relativeFrom="paragraph">
              <wp:posOffset>-26035</wp:posOffset>
            </wp:positionV>
            <wp:extent cx="4398645" cy="2314575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highlight w:val="yellow"/>
        </w:rPr>
      </w:pPr>
      <w:r>
        <w:rPr>
          <w:b w:val="false"/>
          <w:bCs w:val="false"/>
          <w:highlight w:val="yellow"/>
        </w:rPr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  <w:color w:val="FF6600"/>
        </w:rPr>
        <w:t xml:space="preserve">(2) </w:t>
      </w:r>
      <w:r>
        <w:rPr>
          <w:b w:val="false"/>
          <w:bCs w:val="false"/>
          <w:color w:val="FF6600"/>
        </w:rPr>
        <w:t xml:space="preserve">字符串变量之间使用 </w:t>
      </w:r>
      <w:r>
        <w:rPr>
          <w:b w:val="false"/>
          <w:bCs w:val="false"/>
          <w:color w:val="FF6600"/>
        </w:rPr>
        <w:t xml:space="preserve">+ </w:t>
      </w:r>
      <w:r>
        <w:rPr>
          <w:b w:val="false"/>
          <w:bCs w:val="false"/>
          <w:color w:val="FF6600"/>
        </w:rPr>
        <w:t>拼接字符串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233045</wp:posOffset>
            </wp:positionH>
            <wp:positionV relativeFrom="paragraph">
              <wp:posOffset>-52070</wp:posOffset>
            </wp:positionV>
            <wp:extent cx="2150745" cy="1321435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</w:r>
    </w:p>
    <w:p>
      <w:pPr>
        <w:pStyle w:val="TextBody"/>
        <w:spacing w:lineRule="auto" w:line="240"/>
        <w:jc w:val="left"/>
        <w:rPr/>
      </w:pPr>
      <w:r>
        <w:rPr>
          <w:b w:val="false"/>
          <w:bCs w:val="false"/>
          <w:color w:val="FF6600"/>
        </w:rPr>
        <w:t>(</w:t>
      </w:r>
      <w:r>
        <w:rPr>
          <w:b w:val="false"/>
          <w:bCs w:val="false"/>
          <w:color w:val="FF6600"/>
        </w:rPr>
        <w:t xml:space="preserve">3) </w:t>
      </w:r>
      <w:r>
        <w:rPr>
          <w:b w:val="false"/>
          <w:bCs w:val="false"/>
          <w:color w:val="FF6600"/>
        </w:rPr>
        <w:t xml:space="preserve">字符串变量可以和整数使用 </w:t>
      </w:r>
      <w:r>
        <w:rPr>
          <w:b w:val="false"/>
          <w:bCs w:val="false"/>
          <w:color w:val="FF6600"/>
        </w:rPr>
        <w:t xml:space="preserve">* </w:t>
      </w:r>
      <w:r>
        <w:rPr>
          <w:b w:val="false"/>
          <w:bCs w:val="false"/>
          <w:color w:val="FF6600"/>
        </w:rPr>
        <w:t>重复拼接相同的字符串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356235</wp:posOffset>
            </wp:positionH>
            <wp:positionV relativeFrom="paragraph">
              <wp:posOffset>-27940</wp:posOffset>
            </wp:positionV>
            <wp:extent cx="3869690" cy="36512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FF6600"/>
        </w:rPr>
      </w:pPr>
      <w:r>
        <w:rPr>
          <w:b w:val="false"/>
          <w:bCs w:val="false"/>
          <w:color w:val="FF6600"/>
        </w:rPr>
        <w:t>(4)python</w:t>
      </w:r>
      <w:r>
        <w:rPr>
          <w:b w:val="false"/>
          <w:bCs w:val="false"/>
          <w:color w:val="FF6600"/>
        </w:rPr>
        <w:t>中</w:t>
      </w:r>
      <w:r>
        <w:rPr>
          <w:b w:val="false"/>
          <w:bCs w:val="false"/>
          <w:color w:val="FF6600"/>
        </w:rPr>
        <w:t>,</w:t>
      </w:r>
      <w:r>
        <w:rPr>
          <w:b w:val="false"/>
          <w:bCs w:val="false"/>
          <w:color w:val="FF6600"/>
        </w:rPr>
        <w:t>数字型变量和字符串之间不能进行其他计算</w:t>
      </w:r>
    </w:p>
    <w:p>
      <w:pPr>
        <w:pStyle w:val="TextBody"/>
        <w:spacing w:lineRule="auto" w:line="240"/>
        <w:jc w:val="center"/>
        <w:rPr>
          <w:b/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166. </w:t>
      </w:r>
      <w:r>
        <w:rPr>
          <w:b/>
          <w:bCs/>
          <w:color w:val="000000"/>
          <w:sz w:val="24"/>
          <w:szCs w:val="24"/>
        </w:rPr>
        <w:t>变量的输入输出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ab/>
      </w:r>
      <w:r>
        <w:rPr>
          <w:b w:val="false"/>
          <w:bCs w:val="false"/>
          <w:color w:val="000000"/>
          <w:sz w:val="22"/>
          <w:szCs w:val="22"/>
        </w:rPr>
        <w:t>输入就是用代码获取用户通过键盘输入的信息</w:t>
      </w:r>
      <w:r>
        <w:rPr>
          <w:b w:val="false"/>
          <w:bCs w:val="false"/>
          <w:color w:val="000000"/>
          <w:sz w:val="22"/>
          <w:szCs w:val="22"/>
        </w:rPr>
        <w:t>.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ab/>
      </w:r>
      <w:r>
        <w:rPr>
          <w:b w:val="false"/>
          <w:bCs w:val="false"/>
          <w:color w:val="000000"/>
          <w:sz w:val="22"/>
          <w:szCs w:val="22"/>
        </w:rPr>
        <w:t>用</w:t>
      </w:r>
      <w:r>
        <w:rPr>
          <w:b w:val="false"/>
          <w:bCs w:val="false"/>
          <w:color w:val="000000"/>
          <w:sz w:val="22"/>
          <w:szCs w:val="22"/>
          <w:highlight w:val="yellow"/>
        </w:rPr>
        <w:t>input</w:t>
      </w:r>
      <w:r>
        <w:rPr>
          <w:b w:val="false"/>
          <w:bCs w:val="false"/>
          <w:color w:val="000000"/>
          <w:sz w:val="22"/>
          <w:szCs w:val="22"/>
        </w:rPr>
        <w:t>获取用户在键盘上的输入信息</w:t>
      </w:r>
      <w:r>
        <w:rPr>
          <w:b w:val="false"/>
          <w:bCs w:val="false"/>
          <w:color w:val="000000"/>
          <w:sz w:val="22"/>
          <w:szCs w:val="22"/>
        </w:rPr>
        <w:t xml:space="preserve">, </w:t>
      </w:r>
      <w:r>
        <w:rPr>
          <w:b w:val="false"/>
          <w:bCs w:val="false"/>
          <w:color w:val="000000"/>
          <w:sz w:val="22"/>
          <w:szCs w:val="22"/>
        </w:rPr>
        <w:t>输的是</w:t>
      </w:r>
      <w:r>
        <w:rPr>
          <w:b w:val="false"/>
          <w:bCs w:val="false"/>
          <w:color w:val="000000"/>
          <w:sz w:val="22"/>
          <w:szCs w:val="22"/>
          <w:highlight w:val="yellow"/>
        </w:rPr>
        <w:t>字符串类型</w:t>
      </w:r>
      <w:r>
        <w:rPr>
          <w:b w:val="false"/>
          <w:bCs w:val="false"/>
          <w:color w:val="000000"/>
          <w:sz w:val="22"/>
          <w:szCs w:val="22"/>
        </w:rPr>
        <w:t>的信息</w:t>
      </w:r>
      <w:r>
        <w:rPr>
          <w:b w:val="false"/>
          <w:bCs w:val="false"/>
          <w:color w:val="000000"/>
          <w:sz w:val="22"/>
          <w:szCs w:val="22"/>
        </w:rPr>
        <w:t>.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</w:t>
      </w:r>
      <w:r>
        <w:rPr>
          <w:b/>
          <w:bCs/>
          <w:color w:val="000000"/>
          <w:sz w:val="22"/>
          <w:szCs w:val="22"/>
        </w:rPr>
        <w:t xml:space="preserve">(1) </w:t>
      </w:r>
      <w:r>
        <w:rPr>
          <w:b/>
          <w:bCs/>
          <w:color w:val="000000"/>
          <w:sz w:val="22"/>
          <w:szCs w:val="22"/>
        </w:rPr>
        <w:t>关于函数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     </w:t>
      </w:r>
      <w:r>
        <w:rPr>
          <w:b w:val="false"/>
          <w:bCs w:val="false"/>
          <w:color w:val="000000"/>
          <w:sz w:val="22"/>
          <w:szCs w:val="22"/>
        </w:rPr>
        <w:t>目前学到的函数</w:t>
      </w:r>
      <w:r>
        <w:rPr>
          <w:b/>
          <w:bCs/>
          <w:color w:val="000000"/>
          <w:sz w:val="22"/>
          <w:szCs w:val="22"/>
        </w:rPr>
        <w:t xml:space="preserve">  </w:t>
      </w:r>
      <w:r>
        <w:rPr>
          <w:b/>
          <w:bCs/>
          <w:color w:val="000000"/>
          <w:sz w:val="21"/>
          <w:szCs w:val="21"/>
        </w:rPr>
        <w:t>直接使用</w:t>
      </w:r>
      <w:r>
        <w:rPr>
          <w:b/>
          <w:bCs/>
          <w:color w:val="000000"/>
          <w:sz w:val="21"/>
          <w:szCs w:val="21"/>
        </w:rPr>
        <w:t>,</w:t>
      </w:r>
      <w:r>
        <w:rPr>
          <w:b/>
          <w:bCs/>
          <w:color w:val="000000"/>
          <w:sz w:val="21"/>
          <w:szCs w:val="21"/>
        </w:rPr>
        <w:t>不需要关心内部的细节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     </w:t>
      </w:r>
      <w:r>
        <w:rPr>
          <w:b w:val="false"/>
          <w:bCs w:val="false"/>
          <w:color w:val="800000"/>
          <w:sz w:val="22"/>
          <w:szCs w:val="22"/>
        </w:rPr>
        <w:t xml:space="preserve"> </w:t>
      </w:r>
      <w:r>
        <w:rPr>
          <w:b w:val="false"/>
          <w:bCs w:val="false"/>
          <w:color w:val="800000"/>
          <w:sz w:val="22"/>
          <w:szCs w:val="22"/>
        </w:rPr>
        <w:t>print</w:t>
      </w:r>
      <w:r>
        <w:rPr>
          <w:b w:val="false"/>
          <w:bCs w:val="false"/>
          <w:color w:val="800000"/>
          <w:sz w:val="22"/>
          <w:szCs w:val="22"/>
        </w:rPr>
        <w:t xml:space="preserve">(x)   </w:t>
      </w:r>
      <w:r>
        <w:rPr>
          <w:b w:val="false"/>
          <w:bCs w:val="false"/>
          <w:color w:val="800000"/>
          <w:sz w:val="22"/>
          <w:szCs w:val="22"/>
        </w:rPr>
        <w:t>将</w:t>
      </w:r>
      <w:r>
        <w:rPr>
          <w:b w:val="false"/>
          <w:bCs w:val="false"/>
          <w:color w:val="800000"/>
          <w:sz w:val="22"/>
          <w:szCs w:val="22"/>
        </w:rPr>
        <w:t>x</w:t>
      </w:r>
      <w:r>
        <w:rPr>
          <w:b w:val="false"/>
          <w:bCs w:val="false"/>
          <w:color w:val="800000"/>
          <w:sz w:val="22"/>
          <w:szCs w:val="22"/>
        </w:rPr>
        <w:t>输出到控制台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800000"/>
          <w:sz w:val="22"/>
          <w:szCs w:val="22"/>
        </w:rPr>
      </w:pPr>
      <w:r>
        <w:rPr>
          <w:b w:val="false"/>
          <w:bCs w:val="false"/>
          <w:color w:val="800000"/>
          <w:sz w:val="22"/>
          <w:szCs w:val="22"/>
        </w:rPr>
        <w:t xml:space="preserve">         </w:t>
      </w:r>
      <w:r>
        <w:rPr>
          <w:b w:val="false"/>
          <w:bCs w:val="false"/>
          <w:color w:val="800000"/>
          <w:sz w:val="22"/>
          <w:szCs w:val="22"/>
        </w:rPr>
        <w:t xml:space="preserve">type(x)    </w:t>
      </w:r>
      <w:r>
        <w:rPr>
          <w:b w:val="false"/>
          <w:bCs w:val="false"/>
          <w:color w:val="800000"/>
          <w:sz w:val="22"/>
          <w:szCs w:val="22"/>
        </w:rPr>
        <w:t>查看</w:t>
      </w:r>
      <w:r>
        <w:rPr>
          <w:b w:val="false"/>
          <w:bCs w:val="false"/>
          <w:color w:val="800000"/>
          <w:sz w:val="22"/>
          <w:szCs w:val="22"/>
        </w:rPr>
        <w:t>x</w:t>
      </w:r>
      <w:r>
        <w:rPr>
          <w:b w:val="false"/>
          <w:bCs w:val="false"/>
          <w:color w:val="800000"/>
          <w:sz w:val="22"/>
          <w:szCs w:val="22"/>
        </w:rPr>
        <w:t>的变量类型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323850</wp:posOffset>
            </wp:positionH>
            <wp:positionV relativeFrom="paragraph">
              <wp:posOffset>22860</wp:posOffset>
            </wp:positionV>
            <wp:extent cx="3079750" cy="2192655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  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(2) input</w:t>
      </w:r>
      <w:r>
        <w:rPr>
          <w:b/>
          <w:bCs/>
          <w:color w:val="000000"/>
          <w:sz w:val="22"/>
          <w:szCs w:val="22"/>
        </w:rPr>
        <w:t>函数实现键盘输入</w:t>
      </w:r>
    </w:p>
    <w:p>
      <w:pPr>
        <w:pStyle w:val="TextBody"/>
        <w:numPr>
          <w:ilvl w:val="0"/>
          <w:numId w:val="7"/>
        </w:numPr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在</w:t>
      </w:r>
      <w:r>
        <w:rPr>
          <w:b w:val="false"/>
          <w:bCs w:val="false"/>
          <w:color w:val="000000"/>
          <w:sz w:val="22"/>
          <w:szCs w:val="22"/>
        </w:rPr>
        <w:t>python</w:t>
      </w:r>
      <w:r>
        <w:rPr>
          <w:b w:val="false"/>
          <w:bCs w:val="false"/>
          <w:color w:val="000000"/>
          <w:sz w:val="22"/>
          <w:szCs w:val="22"/>
        </w:rPr>
        <w:t>中</w:t>
      </w:r>
      <w:r>
        <w:rPr>
          <w:b w:val="false"/>
          <w:bCs w:val="false"/>
          <w:color w:val="000000"/>
          <w:sz w:val="22"/>
          <w:szCs w:val="22"/>
        </w:rPr>
        <w:t>,</w:t>
      </w:r>
      <w:r>
        <w:rPr>
          <w:b w:val="false"/>
          <w:bCs w:val="false"/>
          <w:color w:val="000000"/>
          <w:sz w:val="22"/>
          <w:szCs w:val="22"/>
        </w:rPr>
        <w:t>可以使用</w:t>
      </w:r>
      <w:r>
        <w:rPr>
          <w:b w:val="false"/>
          <w:bCs w:val="false"/>
          <w:color w:val="000000"/>
          <w:sz w:val="22"/>
          <w:szCs w:val="22"/>
        </w:rPr>
        <w:t>input</w:t>
      </w:r>
      <w:r>
        <w:rPr>
          <w:b w:val="false"/>
          <w:bCs w:val="false"/>
          <w:color w:val="000000"/>
          <w:sz w:val="22"/>
          <w:szCs w:val="22"/>
        </w:rPr>
        <w:t>函数从键盘等待用户的输入</w:t>
      </w:r>
    </w:p>
    <w:p>
      <w:pPr>
        <w:pStyle w:val="TextBody"/>
        <w:numPr>
          <w:ilvl w:val="0"/>
          <w:numId w:val="7"/>
        </w:numPr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用户输入的任何内容</w:t>
      </w:r>
      <w:r>
        <w:rPr>
          <w:b w:val="false"/>
          <w:bCs w:val="false"/>
          <w:color w:val="000000"/>
          <w:sz w:val="22"/>
          <w:szCs w:val="22"/>
        </w:rPr>
        <w:t>python</w:t>
      </w:r>
      <w:r>
        <w:rPr>
          <w:b w:val="false"/>
          <w:bCs w:val="false"/>
          <w:color w:val="000000"/>
          <w:sz w:val="22"/>
          <w:szCs w:val="22"/>
        </w:rPr>
        <w:t>都会认为是一个</w:t>
      </w:r>
      <w:r>
        <w:rPr>
          <w:b w:val="false"/>
          <w:bCs w:val="false"/>
          <w:color w:val="000000"/>
          <w:sz w:val="22"/>
          <w:szCs w:val="22"/>
          <w:highlight w:val="red"/>
        </w:rPr>
        <w:t>字符串</w:t>
      </w:r>
    </w:p>
    <w:p>
      <w:pPr>
        <w:pStyle w:val="TextBody"/>
        <w:numPr>
          <w:ilvl w:val="0"/>
          <w:numId w:val="8"/>
        </w:numPr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语法如下</w:t>
      </w:r>
      <w:r>
        <w:rPr>
          <w:b/>
          <w:bCs/>
          <w:color w:val="000000"/>
          <w:sz w:val="22"/>
          <w:szCs w:val="22"/>
        </w:rPr>
        <w:t>: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         </w:t>
      </w:r>
      <w:r>
        <w:rPr>
          <w:b w:val="false"/>
          <w:bCs w:val="false"/>
          <w:color w:val="000000"/>
          <w:sz w:val="22"/>
          <w:szCs w:val="22"/>
        </w:rPr>
        <w:t xml:space="preserve"> </w:t>
      </w:r>
      <w:r>
        <w:rPr>
          <w:b w:val="false"/>
          <w:bCs w:val="false"/>
          <w:color w:val="000000"/>
          <w:sz w:val="22"/>
          <w:szCs w:val="22"/>
        </w:rPr>
        <w:t xml:space="preserve">变量名 </w:t>
      </w:r>
      <w:r>
        <w:rPr>
          <w:b w:val="false"/>
          <w:bCs w:val="false"/>
          <w:color w:val="000000"/>
          <w:sz w:val="22"/>
          <w:szCs w:val="22"/>
        </w:rPr>
        <w:t>=  input(“</w:t>
      </w:r>
      <w:r>
        <w:rPr>
          <w:b w:val="false"/>
          <w:bCs w:val="false"/>
          <w:color w:val="000000"/>
          <w:sz w:val="22"/>
          <w:szCs w:val="22"/>
        </w:rPr>
        <w:t>提示信息</w:t>
      </w:r>
      <w:r>
        <w:rPr>
          <w:b w:val="false"/>
          <w:bCs w:val="false"/>
          <w:color w:val="000000"/>
          <w:sz w:val="22"/>
          <w:szCs w:val="22"/>
        </w:rPr>
        <w:t>:”)</w:t>
      </w:r>
    </w:p>
    <w:p>
      <w:pPr>
        <w:pStyle w:val="TextBody"/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(</w:t>
      </w:r>
      <w:r>
        <w:rPr>
          <w:b/>
          <w:bCs/>
          <w:color w:val="000000"/>
          <w:sz w:val="22"/>
          <w:szCs w:val="22"/>
        </w:rPr>
        <w:t xml:space="preserve">3) </w:t>
      </w:r>
      <w:r>
        <w:rPr>
          <w:b/>
          <w:bCs/>
          <w:color w:val="000000"/>
          <w:sz w:val="22"/>
          <w:szCs w:val="22"/>
        </w:rPr>
        <w:t>类型转换函数</w:t>
      </w:r>
    </w:p>
    <w:p>
      <w:pPr>
        <w:pStyle w:val="TextBody"/>
        <w:numPr>
          <w:ilvl w:val="0"/>
          <w:numId w:val="9"/>
        </w:numPr>
        <w:spacing w:lineRule="auto" w:line="240"/>
        <w:jc w:val="left"/>
        <w:rPr>
          <w:b/>
          <w:b/>
          <w:bCs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int</w:t>
      </w:r>
      <w:r>
        <w:rPr>
          <w:b w:val="false"/>
          <w:bCs w:val="false"/>
          <w:color w:val="000000"/>
          <w:sz w:val="22"/>
          <w:szCs w:val="22"/>
        </w:rPr>
        <w:t xml:space="preserve">(x)    </w:t>
      </w:r>
      <w:r>
        <w:rPr>
          <w:b w:val="false"/>
          <w:bCs w:val="false"/>
          <w:color w:val="000000"/>
          <w:sz w:val="22"/>
          <w:szCs w:val="22"/>
        </w:rPr>
        <w:t>将</w:t>
      </w:r>
      <w:r>
        <w:rPr>
          <w:b w:val="false"/>
          <w:bCs w:val="false"/>
          <w:color w:val="000000"/>
          <w:sz w:val="22"/>
          <w:szCs w:val="22"/>
        </w:rPr>
        <w:t>x</w:t>
      </w:r>
      <w:r>
        <w:rPr>
          <w:b w:val="false"/>
          <w:bCs w:val="false"/>
          <w:color w:val="000000"/>
          <w:sz w:val="22"/>
          <w:szCs w:val="22"/>
        </w:rPr>
        <w:t>转换为整数</w:t>
      </w:r>
    </w:p>
    <w:p>
      <w:pPr>
        <w:pStyle w:val="TextBody"/>
        <w:numPr>
          <w:ilvl w:val="0"/>
          <w:numId w:val="9"/>
        </w:numPr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float</w:t>
      </w:r>
      <w:r>
        <w:rPr>
          <w:b w:val="false"/>
          <w:bCs w:val="false"/>
          <w:color w:val="000000"/>
          <w:sz w:val="22"/>
          <w:szCs w:val="22"/>
        </w:rPr>
        <w:t xml:space="preserve">(x)  </w:t>
      </w:r>
      <w:r>
        <w:rPr>
          <w:b w:val="false"/>
          <w:bCs w:val="false"/>
          <w:color w:val="000000"/>
          <w:sz w:val="22"/>
          <w:szCs w:val="22"/>
        </w:rPr>
        <w:t>将</w:t>
      </w:r>
      <w:r>
        <w:rPr>
          <w:b w:val="false"/>
          <w:bCs w:val="false"/>
          <w:color w:val="000000"/>
          <w:sz w:val="22"/>
          <w:szCs w:val="22"/>
        </w:rPr>
        <w:t>x</w:t>
      </w:r>
      <w:r>
        <w:rPr>
          <w:b w:val="false"/>
          <w:bCs w:val="false"/>
          <w:color w:val="000000"/>
          <w:sz w:val="22"/>
          <w:szCs w:val="22"/>
        </w:rPr>
        <w:t>转换为浮点数</w:t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589915</wp:posOffset>
            </wp:positionH>
            <wp:positionV relativeFrom="paragraph">
              <wp:posOffset>-32385</wp:posOffset>
            </wp:positionV>
            <wp:extent cx="1605915" cy="1558290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(4)</w:t>
      </w:r>
      <w:r>
        <w:rPr>
          <w:b/>
          <w:bCs/>
          <w:color w:val="000000"/>
          <w:sz w:val="22"/>
          <w:szCs w:val="22"/>
        </w:rPr>
        <w:t xml:space="preserve">变量的格式化输出   </w:t>
      </w:r>
      <w:r>
        <w:rPr>
          <w:b/>
          <w:bCs/>
          <w:color w:val="000000"/>
          <w:sz w:val="22"/>
          <w:szCs w:val="22"/>
          <w:highlight w:val="yellow"/>
        </w:rPr>
        <w:t>%</w:t>
      </w:r>
    </w:p>
    <w:p>
      <w:pPr>
        <w:pStyle w:val="TextBody"/>
        <w:spacing w:lineRule="auto" w:line="240" w:before="114" w:after="114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 xml:space="preserve">         </w:t>
      </w:r>
      <w:r>
        <w:rPr>
          <w:b w:val="false"/>
          <w:bCs w:val="false"/>
          <w:color w:val="800000"/>
          <w:sz w:val="22"/>
          <w:szCs w:val="22"/>
        </w:rPr>
        <w:t xml:space="preserve">    </w:t>
      </w:r>
      <w:r>
        <w:rPr>
          <w:b w:val="false"/>
          <w:bCs w:val="false"/>
          <w:color w:val="800000"/>
          <w:sz w:val="22"/>
          <w:szCs w:val="22"/>
        </w:rPr>
        <w:t>苹果单价</w:t>
      </w:r>
      <w:r>
        <w:rPr>
          <w:b w:val="false"/>
          <w:bCs w:val="false"/>
          <w:color w:val="800000"/>
          <w:sz w:val="22"/>
          <w:szCs w:val="22"/>
        </w:rPr>
        <w:t xml:space="preserve">9.00 </w:t>
      </w:r>
      <w:r>
        <w:rPr>
          <w:b w:val="false"/>
          <w:bCs w:val="false"/>
          <w:color w:val="800000"/>
          <w:sz w:val="22"/>
          <w:szCs w:val="22"/>
        </w:rPr>
        <w:t>元</w:t>
      </w:r>
      <w:r>
        <w:rPr>
          <w:b w:val="false"/>
          <w:bCs w:val="false"/>
          <w:color w:val="800000"/>
          <w:sz w:val="22"/>
          <w:szCs w:val="22"/>
        </w:rPr>
        <w:t>/</w:t>
      </w:r>
      <w:r>
        <w:rPr>
          <w:b w:val="false"/>
          <w:bCs w:val="false"/>
          <w:color w:val="800000"/>
          <w:sz w:val="22"/>
          <w:szCs w:val="22"/>
        </w:rPr>
        <w:t>斤</w:t>
      </w:r>
      <w:r>
        <w:rPr>
          <w:b w:val="false"/>
          <w:bCs w:val="false"/>
          <w:color w:val="800000"/>
          <w:sz w:val="22"/>
          <w:szCs w:val="22"/>
        </w:rPr>
        <w:t>,</w:t>
      </w:r>
      <w:r>
        <w:rPr>
          <w:b w:val="false"/>
          <w:bCs w:val="false"/>
          <w:color w:val="800000"/>
          <w:sz w:val="22"/>
          <w:szCs w:val="22"/>
        </w:rPr>
        <w:t>购买了</w:t>
      </w:r>
      <w:r>
        <w:rPr>
          <w:b w:val="false"/>
          <w:bCs w:val="false"/>
          <w:color w:val="800000"/>
          <w:sz w:val="22"/>
          <w:szCs w:val="22"/>
        </w:rPr>
        <w:t>5.00</w:t>
      </w:r>
      <w:r>
        <w:rPr>
          <w:b w:val="false"/>
          <w:bCs w:val="false"/>
          <w:color w:val="800000"/>
          <w:sz w:val="22"/>
          <w:szCs w:val="22"/>
        </w:rPr>
        <w:t>斤</w:t>
      </w:r>
      <w:r>
        <w:rPr>
          <w:b w:val="false"/>
          <w:bCs w:val="false"/>
          <w:color w:val="800000"/>
          <w:sz w:val="22"/>
          <w:szCs w:val="22"/>
        </w:rPr>
        <w:t>,</w:t>
      </w:r>
      <w:r>
        <w:rPr>
          <w:b w:val="false"/>
          <w:bCs w:val="false"/>
          <w:color w:val="800000"/>
          <w:sz w:val="22"/>
          <w:szCs w:val="22"/>
        </w:rPr>
        <w:t>需要支付</w:t>
      </w:r>
      <w:r>
        <w:rPr>
          <w:b w:val="false"/>
          <w:bCs w:val="false"/>
          <w:color w:val="800000"/>
          <w:sz w:val="22"/>
          <w:szCs w:val="22"/>
        </w:rPr>
        <w:t>45.00</w:t>
      </w:r>
      <w:r>
        <w:rPr>
          <w:b w:val="false"/>
          <w:bCs w:val="false"/>
          <w:color w:val="800000"/>
          <w:sz w:val="22"/>
          <w:szCs w:val="22"/>
        </w:rPr>
        <w:t>元</w:t>
      </w:r>
      <w:r>
        <w:rPr>
          <w:b w:val="false"/>
          <w:bCs w:val="false"/>
          <w:color w:val="800000"/>
          <w:sz w:val="22"/>
          <w:szCs w:val="22"/>
        </w:rPr>
        <w:t>.</w:t>
      </w:r>
    </w:p>
    <w:p>
      <w:pPr>
        <w:pStyle w:val="TextBody"/>
        <w:numPr>
          <w:ilvl w:val="0"/>
          <w:numId w:val="10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在</w:t>
      </w:r>
      <w:r>
        <w:rPr>
          <w:b w:val="false"/>
          <w:bCs w:val="false"/>
          <w:color w:val="000000"/>
          <w:sz w:val="22"/>
          <w:szCs w:val="22"/>
        </w:rPr>
        <w:t>python</w:t>
      </w:r>
      <w:r>
        <w:rPr>
          <w:b w:val="false"/>
          <w:bCs w:val="false"/>
          <w:color w:val="000000"/>
          <w:sz w:val="22"/>
          <w:szCs w:val="22"/>
        </w:rPr>
        <w:t>中可以使用</w:t>
      </w:r>
      <w:r>
        <w:rPr>
          <w:b w:val="false"/>
          <w:bCs w:val="false"/>
          <w:color w:val="000000"/>
          <w:sz w:val="22"/>
          <w:szCs w:val="22"/>
        </w:rPr>
        <w:t>print</w:t>
      </w:r>
      <w:r>
        <w:rPr>
          <w:b w:val="false"/>
          <w:bCs w:val="false"/>
          <w:color w:val="000000"/>
          <w:sz w:val="22"/>
          <w:szCs w:val="22"/>
        </w:rPr>
        <w:t>函数将信息输出到控控制台</w:t>
      </w:r>
    </w:p>
    <w:p>
      <w:pPr>
        <w:pStyle w:val="TextBody"/>
        <w:numPr>
          <w:ilvl w:val="0"/>
          <w:numId w:val="10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若想输出信息时</w:t>
      </w:r>
      <w:r>
        <w:rPr>
          <w:b w:val="false"/>
          <w:bCs w:val="false"/>
          <w:color w:val="000000"/>
          <w:sz w:val="22"/>
          <w:szCs w:val="22"/>
        </w:rPr>
        <w:t xml:space="preserve">, </w:t>
      </w:r>
      <w:r>
        <w:rPr>
          <w:b w:val="false"/>
          <w:bCs w:val="false"/>
          <w:color w:val="000000"/>
          <w:sz w:val="22"/>
          <w:szCs w:val="22"/>
        </w:rPr>
        <w:t>一起</w:t>
      </w:r>
      <w:r>
        <w:rPr>
          <w:b w:val="false"/>
          <w:bCs w:val="false"/>
          <w:color w:val="000000"/>
          <w:sz w:val="22"/>
          <w:szCs w:val="22"/>
          <w:highlight w:val="magenta"/>
        </w:rPr>
        <w:t>输出数据</w:t>
      </w:r>
      <w:r>
        <w:rPr>
          <w:b w:val="false"/>
          <w:bCs w:val="false"/>
          <w:color w:val="000000"/>
          <w:sz w:val="22"/>
          <w:szCs w:val="22"/>
        </w:rPr>
        <w:t xml:space="preserve">, </w:t>
      </w:r>
      <w:r>
        <w:rPr>
          <w:b w:val="false"/>
          <w:bCs w:val="false"/>
          <w:color w:val="000000"/>
          <w:sz w:val="22"/>
          <w:szCs w:val="22"/>
        </w:rPr>
        <w:t>就需要使用到</w:t>
      </w:r>
      <w:r>
        <w:rPr>
          <w:b w:val="false"/>
          <w:bCs w:val="false"/>
          <w:color w:val="000000"/>
          <w:sz w:val="22"/>
          <w:szCs w:val="22"/>
          <w:highlight w:val="magenta"/>
        </w:rPr>
        <w:t>格式化操作符</w:t>
      </w:r>
    </w:p>
    <w:p>
      <w:pPr>
        <w:pStyle w:val="TextBody"/>
        <w:numPr>
          <w:ilvl w:val="0"/>
          <w:numId w:val="10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  <w:highlight w:val="magenta"/>
        </w:rPr>
        <w:t xml:space="preserve">% </w:t>
      </w:r>
      <w:r>
        <w:rPr>
          <w:b w:val="false"/>
          <w:bCs w:val="false"/>
          <w:color w:val="000000"/>
          <w:sz w:val="22"/>
          <w:szCs w:val="22"/>
        </w:rPr>
        <w:t>被称为格式化操作符</w:t>
      </w:r>
      <w:r>
        <w:rPr>
          <w:b w:val="false"/>
          <w:bCs w:val="false"/>
          <w:color w:val="000000"/>
          <w:sz w:val="22"/>
          <w:szCs w:val="22"/>
        </w:rPr>
        <w:t>,</w:t>
      </w:r>
      <w:r>
        <w:rPr>
          <w:b w:val="false"/>
          <w:bCs w:val="false"/>
          <w:color w:val="000000"/>
          <w:sz w:val="22"/>
          <w:szCs w:val="22"/>
        </w:rPr>
        <w:t>专门用于处理字符串中的格式</w:t>
      </w:r>
    </w:p>
    <w:tbl>
      <w:tblPr>
        <w:tblW w:w="8638" w:type="dxa"/>
        <w:jc w:val="left"/>
        <w:tblInd w:w="769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257"/>
        <w:gridCol w:w="7381"/>
      </w:tblGrid>
      <w:tr>
        <w:trPr/>
        <w:tc>
          <w:tcPr>
            <w:tcW w:w="12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格式化字符</w:t>
            </w:r>
          </w:p>
        </w:tc>
        <w:tc>
          <w:tcPr>
            <w:tcW w:w="73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含义</w:t>
            </w:r>
          </w:p>
        </w:tc>
      </w:tr>
      <w:tr>
        <w:trPr/>
        <w:tc>
          <w:tcPr>
            <w:tcW w:w="125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%s</w:t>
            </w:r>
          </w:p>
        </w:tc>
        <w:tc>
          <w:tcPr>
            <w:tcW w:w="73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sz w:val="22"/>
                <w:szCs w:val="22"/>
              </w:rPr>
              <w:t>字符串</w:t>
            </w:r>
            <w:r>
              <w:rPr>
                <w:sz w:val="22"/>
                <w:szCs w:val="22"/>
              </w:rPr>
              <w:t>,</w:t>
            </w:r>
            <w:r>
              <w:rPr>
                <w:sz w:val="22"/>
                <w:szCs w:val="22"/>
                <w:highlight w:val="yellow"/>
              </w:rPr>
              <w:t>如</w:t>
            </w:r>
            <w:r>
              <w:rPr>
                <w:sz w:val="22"/>
                <w:szCs w:val="22"/>
                <w:highlight w:val="yellow"/>
              </w:rPr>
              <w:t xml:space="preserve">:name </w:t>
            </w:r>
            <w:r>
              <w:rPr>
                <w:sz w:val="22"/>
                <w:szCs w:val="22"/>
                <w:highlight w:val="yellow"/>
              </w:rPr>
              <w:t>= “</w:t>
            </w:r>
            <w:r>
              <w:rPr>
                <w:sz w:val="22"/>
                <w:szCs w:val="22"/>
                <w:highlight w:val="yellow"/>
              </w:rPr>
              <w:t>小明”</w:t>
            </w:r>
          </w:p>
          <w:p>
            <w:pPr>
              <w:pStyle w:val="TableContents"/>
              <w:jc w:val="center"/>
              <w:rPr>
                <w:sz w:val="22"/>
                <w:szCs w:val="22"/>
                <w:highlight w:val="yellow"/>
              </w:rPr>
            </w:pPr>
            <w:r>
              <w:rPr>
                <w:sz w:val="22"/>
                <w:szCs w:val="22"/>
                <w:highlight w:val="yellow"/>
              </w:rPr>
              <w:t>print</w:t>
            </w:r>
            <w:r>
              <w:rPr>
                <w:sz w:val="22"/>
                <w:szCs w:val="22"/>
                <w:highlight w:val="yellow"/>
              </w:rPr>
              <w:t>(“</w:t>
            </w:r>
            <w:r>
              <w:rPr>
                <w:sz w:val="22"/>
                <w:szCs w:val="22"/>
                <w:highlight w:val="yellow"/>
              </w:rPr>
              <w:t>我的名字是</w:t>
            </w:r>
            <w:r>
              <w:rPr>
                <w:sz w:val="22"/>
                <w:szCs w:val="22"/>
                <w:highlight w:val="yellow"/>
              </w:rPr>
              <w:t>%s” % name)</w:t>
            </w:r>
          </w:p>
        </w:tc>
      </w:tr>
      <w:tr>
        <w:trPr/>
        <w:tc>
          <w:tcPr>
            <w:tcW w:w="125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%</w:t>
            </w:r>
            <w:r>
              <w:rPr>
                <w:sz w:val="22"/>
                <w:szCs w:val="22"/>
              </w:rPr>
              <w:t>d</w:t>
            </w:r>
          </w:p>
        </w:tc>
        <w:tc>
          <w:tcPr>
            <w:tcW w:w="73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有符号十进制</w:t>
            </w:r>
            <w:r>
              <w:rPr>
                <w:sz w:val="22"/>
                <w:szCs w:val="22"/>
              </w:rPr>
              <w:t>, %</w:t>
            </w:r>
            <w:r>
              <w:rPr>
                <w:sz w:val="22"/>
                <w:szCs w:val="22"/>
              </w:rPr>
              <w:t>06d</w:t>
            </w:r>
            <w:r>
              <w:rPr>
                <w:sz w:val="22"/>
                <w:szCs w:val="22"/>
              </w:rPr>
              <w:t>表示输出的整数显示位数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  <w:highlight w:val="yellow"/>
              </w:rPr>
              <w:t>不足</w:t>
            </w:r>
            <w:r>
              <w:rPr>
                <w:sz w:val="22"/>
                <w:szCs w:val="22"/>
                <w:highlight w:val="yellow"/>
              </w:rPr>
              <w:t>6</w:t>
            </w:r>
            <w:r>
              <w:rPr>
                <w:sz w:val="22"/>
                <w:szCs w:val="22"/>
                <w:highlight w:val="yellow"/>
              </w:rPr>
              <w:t>位的地方前面用</w:t>
            </w:r>
            <w:r>
              <w:rPr>
                <w:sz w:val="22"/>
                <w:szCs w:val="22"/>
                <w:highlight w:val="yellow"/>
              </w:rPr>
              <w:t>0</w:t>
            </w:r>
            <w:r>
              <w:rPr>
                <w:sz w:val="22"/>
                <w:szCs w:val="22"/>
                <w:highlight w:val="yellow"/>
              </w:rPr>
              <w:t>补全</w:t>
            </w:r>
            <w:r>
              <w:rPr>
                <w:sz w:val="22"/>
                <w:szCs w:val="22"/>
              </w:rPr>
              <w:t xml:space="preserve">,   </w:t>
            </w:r>
            <w:r>
              <w:rPr>
                <w:sz w:val="22"/>
                <w:szCs w:val="22"/>
              </w:rPr>
              <w:t>如</w:t>
            </w:r>
            <w:r>
              <w:rPr>
                <w:sz w:val="22"/>
                <w:szCs w:val="22"/>
              </w:rPr>
              <w:t>:</w:t>
            </w:r>
            <w:r>
              <w:rPr>
                <w:sz w:val="22"/>
                <w:szCs w:val="22"/>
                <w:highlight w:val="yellow"/>
              </w:rPr>
              <w:t>number = 100   print(“</w:t>
            </w:r>
            <w:r>
              <w:rPr>
                <w:sz w:val="22"/>
                <w:szCs w:val="22"/>
                <w:highlight w:val="yellow"/>
              </w:rPr>
              <w:t>我的学号是</w:t>
            </w:r>
            <w:r>
              <w:rPr>
                <w:sz w:val="22"/>
                <w:szCs w:val="22"/>
                <w:highlight w:val="yellow"/>
              </w:rPr>
              <w:t xml:space="preserve">%06d” % number)   -----&gt; </w:t>
            </w:r>
            <w:r>
              <w:rPr>
                <w:sz w:val="22"/>
                <w:szCs w:val="22"/>
                <w:highlight w:val="yellow"/>
              </w:rPr>
              <w:t>我的学号是</w:t>
            </w:r>
            <w:r>
              <w:rPr>
                <w:sz w:val="22"/>
                <w:szCs w:val="22"/>
                <w:highlight w:val="yellow"/>
              </w:rPr>
              <w:t>000100</w:t>
            </w:r>
          </w:p>
        </w:tc>
      </w:tr>
      <w:tr>
        <w:trPr/>
        <w:tc>
          <w:tcPr>
            <w:tcW w:w="125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%</w:t>
            </w:r>
            <w:r>
              <w:rPr>
                <w:sz w:val="22"/>
                <w:szCs w:val="22"/>
              </w:rPr>
              <w:t>f</w:t>
            </w:r>
          </w:p>
        </w:tc>
        <w:tc>
          <w:tcPr>
            <w:tcW w:w="73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浮点数</w:t>
            </w:r>
            <w:r>
              <w:rPr>
                <w:sz w:val="22"/>
                <w:szCs w:val="22"/>
              </w:rPr>
              <w:t>, %.</w:t>
            </w:r>
            <w:r>
              <w:rPr>
                <w:sz w:val="22"/>
                <w:szCs w:val="22"/>
              </w:rPr>
              <w:t>02f</w:t>
            </w:r>
            <w:r>
              <w:rPr>
                <w:sz w:val="22"/>
                <w:szCs w:val="22"/>
              </w:rPr>
              <w:t>表示小数点后只显示两位</w:t>
            </w:r>
          </w:p>
          <w:p>
            <w:pPr>
              <w:pStyle w:val="TableContents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如</w:t>
            </w:r>
            <w:r>
              <w:rPr>
                <w:sz w:val="22"/>
                <w:szCs w:val="22"/>
              </w:rPr>
              <w:t xml:space="preserve">: </w:t>
            </w:r>
            <w:r>
              <w:rPr>
                <w:sz w:val="22"/>
                <w:szCs w:val="22"/>
                <w:highlight w:val="yellow"/>
              </w:rPr>
              <w:t>price = 8.5</w:t>
            </w:r>
          </w:p>
          <w:p>
            <w:pPr>
              <w:pStyle w:val="TableContents"/>
              <w:jc w:val="left"/>
              <w:rPr>
                <w:sz w:val="22"/>
                <w:szCs w:val="22"/>
                <w:highlight w:val="yellow"/>
              </w:rPr>
            </w:pPr>
            <w:r>
              <w:rPr>
                <w:sz w:val="22"/>
                <w:szCs w:val="22"/>
                <w:highlight w:val="yellow"/>
              </w:rPr>
              <w:t xml:space="preserve">      </w:t>
            </w:r>
            <w:r>
              <w:rPr>
                <w:sz w:val="22"/>
                <w:szCs w:val="22"/>
                <w:highlight w:val="yellow"/>
              </w:rPr>
              <w:t>weight = 7.5</w:t>
            </w:r>
          </w:p>
          <w:p>
            <w:pPr>
              <w:pStyle w:val="TableContents"/>
              <w:jc w:val="left"/>
              <w:rPr>
                <w:sz w:val="22"/>
                <w:szCs w:val="22"/>
                <w:highlight w:val="yellow"/>
              </w:rPr>
            </w:pPr>
            <w:r>
              <w:rPr>
                <w:sz w:val="22"/>
                <w:szCs w:val="22"/>
                <w:highlight w:val="yellow"/>
              </w:rPr>
              <w:t xml:space="preserve">      </w:t>
            </w:r>
            <w:r>
              <w:rPr>
                <w:sz w:val="22"/>
                <w:szCs w:val="22"/>
                <w:highlight w:val="yellow"/>
              </w:rPr>
              <w:t>money = price * weight</w:t>
            </w:r>
          </w:p>
          <w:p>
            <w:pPr>
              <w:pStyle w:val="TableContents"/>
              <w:jc w:val="left"/>
              <w:rPr>
                <w:sz w:val="22"/>
                <w:szCs w:val="22"/>
                <w:highlight w:val="yellow"/>
              </w:rPr>
            </w:pPr>
            <w:r>
              <w:rPr>
                <w:sz w:val="22"/>
                <w:szCs w:val="22"/>
                <w:highlight w:val="yellow"/>
              </w:rPr>
              <w:t xml:space="preserve">      </w:t>
            </w:r>
            <w:r>
              <w:rPr>
                <w:sz w:val="22"/>
                <w:szCs w:val="22"/>
                <w:highlight w:val="yellow"/>
              </w:rPr>
              <w:t>print(“</w:t>
            </w:r>
            <w:r>
              <w:rPr>
                <w:sz w:val="22"/>
                <w:szCs w:val="22"/>
                <w:highlight w:val="yellow"/>
              </w:rPr>
              <w:t>苹果的单价是</w:t>
            </w:r>
            <w:r>
              <w:rPr>
                <w:sz w:val="22"/>
                <w:szCs w:val="22"/>
                <w:highlight w:val="yellow"/>
              </w:rPr>
              <w:t>%.2f</w:t>
            </w:r>
            <w:r>
              <w:rPr>
                <w:sz w:val="22"/>
                <w:szCs w:val="22"/>
                <w:highlight w:val="yellow"/>
              </w:rPr>
              <w:t>元</w:t>
            </w:r>
            <w:r>
              <w:rPr>
                <w:sz w:val="22"/>
                <w:szCs w:val="22"/>
                <w:highlight w:val="yellow"/>
              </w:rPr>
              <w:t>/</w:t>
            </w:r>
            <w:r>
              <w:rPr>
                <w:sz w:val="22"/>
                <w:szCs w:val="22"/>
                <w:highlight w:val="yellow"/>
              </w:rPr>
              <w:t>斤</w:t>
            </w:r>
            <w:r>
              <w:rPr>
                <w:sz w:val="22"/>
                <w:szCs w:val="22"/>
                <w:highlight w:val="yellow"/>
              </w:rPr>
              <w:t xml:space="preserve">, </w:t>
            </w:r>
            <w:r>
              <w:rPr>
                <w:sz w:val="22"/>
                <w:szCs w:val="22"/>
                <w:highlight w:val="yellow"/>
              </w:rPr>
              <w:t>购买了</w:t>
            </w:r>
            <w:r>
              <w:rPr>
                <w:sz w:val="22"/>
                <w:szCs w:val="22"/>
                <w:highlight w:val="yellow"/>
              </w:rPr>
              <w:t>%.2f</w:t>
            </w:r>
            <w:r>
              <w:rPr>
                <w:sz w:val="22"/>
                <w:szCs w:val="22"/>
                <w:highlight w:val="yellow"/>
              </w:rPr>
              <w:t>斤</w:t>
            </w:r>
            <w:r>
              <w:rPr>
                <w:sz w:val="22"/>
                <w:szCs w:val="22"/>
                <w:highlight w:val="yellow"/>
              </w:rPr>
              <w:t xml:space="preserve">, </w:t>
            </w:r>
            <w:r>
              <w:rPr>
                <w:sz w:val="22"/>
                <w:szCs w:val="22"/>
                <w:highlight w:val="yellow"/>
              </w:rPr>
              <w:t>需要支付</w:t>
            </w:r>
            <w:r>
              <w:rPr>
                <w:sz w:val="22"/>
                <w:szCs w:val="22"/>
                <w:highlight w:val="yellow"/>
              </w:rPr>
              <w:t>%.2f</w:t>
            </w:r>
            <w:r>
              <w:rPr>
                <w:sz w:val="22"/>
                <w:szCs w:val="22"/>
                <w:highlight w:val="yellow"/>
              </w:rPr>
              <w:t>元”</w:t>
            </w:r>
            <w:r>
              <w:rPr>
                <w:sz w:val="22"/>
                <w:szCs w:val="22"/>
                <w:highlight w:val="yellow"/>
              </w:rPr>
              <w:t>%(price, weight, money))</w:t>
            </w:r>
          </w:p>
        </w:tc>
      </w:tr>
      <w:tr>
        <w:trPr>
          <w:trHeight w:val="726" w:hRule="atLeast"/>
        </w:trPr>
        <w:tc>
          <w:tcPr>
            <w:tcW w:w="1257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%%</w:t>
            </w:r>
          </w:p>
        </w:tc>
        <w:tc>
          <w:tcPr>
            <w:tcW w:w="738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输出</w:t>
            </w:r>
            <w:r>
              <w:rPr>
                <w:sz w:val="22"/>
                <w:szCs w:val="22"/>
              </w:rPr>
              <w:t>%</w:t>
            </w:r>
          </w:p>
          <w:p>
            <w:pPr>
              <w:pStyle w:val="TableContents"/>
              <w:jc w:val="left"/>
              <w:rPr>
                <w:sz w:val="22"/>
                <w:highlight w:val="yellow"/>
              </w:rPr>
            </w:pPr>
            <w:r>
              <w:rPr>
                <w:sz w:val="22"/>
                <w:szCs w:val="22"/>
                <w:highlight w:val="yellow"/>
              </w:rPr>
              <w:t>如</w:t>
            </w:r>
            <w:r>
              <w:rPr>
                <w:sz w:val="22"/>
                <w:szCs w:val="22"/>
                <w:highlight w:val="yellow"/>
              </w:rPr>
              <w:t xml:space="preserve">: </w:t>
            </w:r>
            <w:r>
              <w:rPr>
                <w:rFonts w:eastAsia="DejaVu Sans Mono" w:ascii="DejaVu Sans Mono" w:hAnsi="DejaVu Sans Mono"/>
                <w:color w:val="000000"/>
                <w:sz w:val="20"/>
                <w:szCs w:val="20"/>
                <w:highlight w:val="yellow"/>
              </w:rPr>
              <w:t xml:space="preserve">scale = </w:t>
            </w:r>
            <w:r>
              <w:rPr>
                <w:rFonts w:eastAsia="DejaVu Sans Mono" w:ascii="DejaVu Sans Mono" w:hAnsi="DejaVu Sans Mono"/>
                <w:color w:val="0000FF"/>
                <w:sz w:val="20"/>
                <w:szCs w:val="20"/>
                <w:highlight w:val="yellow"/>
              </w:rPr>
              <w:t>0.25</w:t>
            </w:r>
          </w:p>
          <w:p>
            <w:pPr>
              <w:pStyle w:val="PreformattedText"/>
              <w:spacing w:before="0" w:after="283"/>
              <w:rPr>
                <w:sz w:val="20"/>
                <w:szCs w:val="20"/>
                <w:highlight w:val="yellow"/>
              </w:rPr>
            </w:pPr>
            <w:r>
              <w:rPr>
                <w:rFonts w:eastAsia="DejaVu Sans Mono" w:ascii="DejaVu Sans Mono" w:hAnsi="DejaVu Sans Mono"/>
                <w:color w:val="000080"/>
                <w:sz w:val="20"/>
                <w:szCs w:val="20"/>
                <w:highlight w:val="yellow"/>
              </w:rPr>
              <w:t>print</w:t>
            </w:r>
            <w:r>
              <w:rPr>
                <w:rFonts w:eastAsia="DejaVu Sans Mono" w:ascii="DejaVu Sans Mono" w:hAnsi="DejaVu Sans Mono"/>
                <w:color w:val="000000"/>
                <w:sz w:val="20"/>
                <w:szCs w:val="20"/>
                <w:highlight w:val="yellow"/>
              </w:rPr>
              <w:t>(</w:t>
            </w:r>
            <w:r>
              <w:rPr>
                <w:rFonts w:eastAsia="DejaVu Sans Mono" w:ascii="DejaVu Sans Mono" w:hAnsi="DejaVu Sans Mono"/>
                <w:b/>
                <w:color w:val="008080"/>
                <w:sz w:val="20"/>
                <w:szCs w:val="20"/>
                <w:highlight w:val="yellow"/>
              </w:rPr>
              <w:t>"</w:t>
            </w:r>
            <w:r>
              <w:rPr>
                <w:rFonts w:ascii="DejaVu Sans Mono" w:hAnsi="DejaVu Sans Mono" w:eastAsia="DejaVu Sans Mono"/>
                <w:b/>
                <w:color w:val="008080"/>
                <w:sz w:val="20"/>
                <w:szCs w:val="20"/>
                <w:highlight w:val="yellow"/>
              </w:rPr>
              <w:t>数据比例是</w:t>
            </w:r>
            <w:r>
              <w:rPr>
                <w:rFonts w:eastAsia="DejaVu Sans Mono" w:ascii="DejaVu Sans Mono" w:hAnsi="DejaVu Sans Mono"/>
                <w:b/>
                <w:color w:val="008080"/>
                <w:sz w:val="20"/>
                <w:szCs w:val="20"/>
                <w:highlight w:val="yellow"/>
              </w:rPr>
              <w:t xml:space="preserve">%.2f%%" </w:t>
            </w:r>
            <w:r>
              <w:rPr>
                <w:rFonts w:eastAsia="DejaVu Sans Mono" w:ascii="DejaVu Sans Mono" w:hAnsi="DejaVu Sans Mono"/>
                <w:color w:val="000000"/>
                <w:sz w:val="20"/>
                <w:szCs w:val="20"/>
                <w:highlight w:val="yellow"/>
              </w:rPr>
              <w:t xml:space="preserve">% (scale * </w:t>
            </w:r>
            <w:r>
              <w:rPr>
                <w:rFonts w:eastAsia="DejaVu Sans Mono" w:ascii="DejaVu Sans Mono" w:hAnsi="DejaVu Sans Mono"/>
                <w:color w:val="0000FF"/>
                <w:sz w:val="20"/>
                <w:szCs w:val="20"/>
                <w:highlight w:val="yellow"/>
              </w:rPr>
              <w:t>100</w:t>
            </w:r>
            <w:r>
              <w:rPr>
                <w:rFonts w:eastAsia="DejaVu Sans Mono" w:ascii="DejaVu Sans Mono" w:hAnsi="DejaVu Sans Mono"/>
                <w:color w:val="000000"/>
                <w:sz w:val="20"/>
                <w:szCs w:val="20"/>
                <w:highlight w:val="yellow"/>
              </w:rPr>
              <w:t>))----</w:t>
            </w:r>
            <w:r>
              <w:rPr>
                <w:rFonts w:eastAsia="DejaVu Sans Mono" w:ascii="DejaVu Sans Mono" w:hAnsi="DejaVu Sans Mono"/>
                <w:color w:val="000000"/>
                <w:sz w:val="20"/>
                <w:szCs w:val="20"/>
                <w:highlight w:val="yellow"/>
              </w:rPr>
              <w:t xml:space="preserve">&gt; </w:t>
            </w:r>
            <w:r>
              <w:rPr>
                <w:rFonts w:ascii="DejaVu Sans Mono" w:hAnsi="DejaVu Sans Mono" w:eastAsia="DejaVu Sans Mono"/>
                <w:b/>
                <w:color w:val="008080"/>
                <w:sz w:val="20"/>
                <w:szCs w:val="20"/>
                <w:highlight w:val="yellow"/>
              </w:rPr>
              <w:t>数据比例是</w:t>
            </w:r>
            <w:r>
              <w:rPr>
                <w:rFonts w:eastAsia="DejaVu Sans Mono" w:ascii="DejaVu Sans Mono" w:hAnsi="DejaVu Sans Mono"/>
                <w:color w:val="008080"/>
                <w:sz w:val="20"/>
                <w:szCs w:val="20"/>
                <w:highlight w:val="yellow"/>
              </w:rPr>
              <w:t>25.00%</w:t>
            </w:r>
          </w:p>
        </w:tc>
      </w:tr>
    </w:tbl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ab/>
        <w:t xml:space="preserve">     print(“</w:t>
      </w:r>
      <w:r>
        <w:rPr>
          <w:b w:val="false"/>
          <w:bCs w:val="false"/>
          <w:color w:val="000000"/>
          <w:sz w:val="22"/>
          <w:szCs w:val="22"/>
        </w:rPr>
        <w:t>格式化字符串”</w:t>
      </w:r>
      <w:r>
        <w:rPr>
          <w:b w:val="false"/>
          <w:bCs w:val="false"/>
          <w:color w:val="000000"/>
          <w:sz w:val="22"/>
          <w:szCs w:val="22"/>
        </w:rPr>
        <w:t xml:space="preserve">% </w:t>
      </w:r>
      <w:r>
        <w:rPr>
          <w:b w:val="false"/>
          <w:bCs w:val="false"/>
          <w:color w:val="000000"/>
          <w:sz w:val="22"/>
          <w:szCs w:val="22"/>
        </w:rPr>
        <w:t>变量</w:t>
      </w:r>
      <w:r>
        <w:rPr>
          <w:b w:val="false"/>
          <w:bCs w:val="false"/>
          <w:color w:val="000000"/>
          <w:sz w:val="22"/>
          <w:szCs w:val="22"/>
        </w:rPr>
        <w:t>1)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ab/>
        <w:t xml:space="preserve">     print</w:t>
      </w:r>
      <w:r>
        <w:rPr>
          <w:b w:val="false"/>
          <w:bCs w:val="false"/>
          <w:color w:val="000000"/>
          <w:sz w:val="22"/>
          <w:szCs w:val="22"/>
        </w:rPr>
        <w:t>(“</w:t>
      </w:r>
      <w:r>
        <w:rPr>
          <w:b w:val="false"/>
          <w:bCs w:val="false"/>
          <w:color w:val="000000"/>
          <w:sz w:val="22"/>
          <w:szCs w:val="22"/>
        </w:rPr>
        <w:t>格式化字符串”</w:t>
      </w:r>
      <w:r>
        <w:rPr>
          <w:b w:val="false"/>
          <w:bCs w:val="false"/>
          <w:color w:val="800000"/>
          <w:sz w:val="22"/>
          <w:szCs w:val="22"/>
        </w:rPr>
        <w:t>%(</w:t>
      </w:r>
      <w:r>
        <w:rPr>
          <w:b w:val="false"/>
          <w:bCs w:val="false"/>
          <w:color w:val="800000"/>
          <w:sz w:val="22"/>
          <w:szCs w:val="22"/>
        </w:rPr>
        <w:t>变量</w:t>
      </w:r>
      <w:r>
        <w:rPr>
          <w:b w:val="false"/>
          <w:bCs w:val="false"/>
          <w:color w:val="800000"/>
          <w:sz w:val="22"/>
          <w:szCs w:val="22"/>
        </w:rPr>
        <w:t xml:space="preserve">1, </w:t>
      </w:r>
      <w:r>
        <w:rPr>
          <w:b w:val="false"/>
          <w:bCs w:val="false"/>
          <w:color w:val="800000"/>
          <w:sz w:val="22"/>
          <w:szCs w:val="22"/>
        </w:rPr>
        <w:t>变量</w:t>
      </w:r>
      <w:r>
        <w:rPr>
          <w:b w:val="false"/>
          <w:bCs w:val="false"/>
          <w:color w:val="800000"/>
          <w:sz w:val="22"/>
          <w:szCs w:val="22"/>
        </w:rPr>
        <w:t>2…))</w:t>
      </w:r>
    </w:p>
    <w:p>
      <w:pPr>
        <w:pStyle w:val="TextBody"/>
        <w:spacing w:lineRule="auto" w:line="240" w:before="0" w:after="0"/>
        <w:jc w:val="center"/>
        <w:rPr>
          <w:b/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 xml:space="preserve">179 </w:t>
      </w:r>
      <w:r>
        <w:rPr>
          <w:b/>
          <w:bCs/>
          <w:color w:val="000000"/>
          <w:sz w:val="24"/>
          <w:szCs w:val="24"/>
        </w:rPr>
        <w:t>变量的命名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01. </w:t>
      </w:r>
      <w:r>
        <w:rPr>
          <w:b/>
          <w:bCs/>
          <w:color w:val="000000"/>
          <w:sz w:val="21"/>
          <w:szCs w:val="21"/>
        </w:rPr>
        <w:t>标识符和关键字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  </w:t>
      </w:r>
      <w:r>
        <w:rPr>
          <w:b/>
          <w:bCs/>
          <w:color w:val="000000"/>
          <w:sz w:val="21"/>
          <w:szCs w:val="21"/>
        </w:rPr>
        <w:t xml:space="preserve">1.1 </w:t>
      </w:r>
      <w:r>
        <w:rPr>
          <w:b/>
          <w:bCs/>
          <w:color w:val="000000"/>
          <w:sz w:val="21"/>
          <w:szCs w:val="21"/>
        </w:rPr>
        <w:t>标识符</w:t>
      </w:r>
    </w:p>
    <w:p>
      <w:pPr>
        <w:pStyle w:val="TextBody"/>
        <w:numPr>
          <w:ilvl w:val="0"/>
          <w:numId w:val="11"/>
        </w:numPr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标识符就是程序员定义的</w:t>
      </w:r>
      <w:r>
        <w:rPr>
          <w:b/>
          <w:bCs/>
          <w:color w:val="000000"/>
          <w:sz w:val="21"/>
          <w:szCs w:val="21"/>
        </w:rPr>
        <w:t>变量名</w:t>
      </w:r>
      <w:r>
        <w:rPr>
          <w:b/>
          <w:bCs/>
          <w:color w:val="000000"/>
          <w:sz w:val="21"/>
          <w:szCs w:val="21"/>
        </w:rPr>
        <w:t xml:space="preserve">, </w:t>
      </w:r>
      <w:r>
        <w:rPr>
          <w:b/>
          <w:bCs/>
          <w:color w:val="000000"/>
          <w:sz w:val="21"/>
          <w:szCs w:val="21"/>
        </w:rPr>
        <w:t>函数名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             </w:t>
      </w:r>
      <w:r>
        <w:rPr>
          <w:b w:val="false"/>
          <w:bCs w:val="false"/>
          <w:color w:val="000000"/>
          <w:sz w:val="21"/>
          <w:szCs w:val="21"/>
        </w:rPr>
        <w:t>名字需要</w:t>
      </w:r>
      <w:r>
        <w:rPr>
          <w:b/>
          <w:bCs/>
          <w:color w:val="000000"/>
          <w:sz w:val="21"/>
          <w:szCs w:val="21"/>
        </w:rPr>
        <w:t>有见名知义</w:t>
      </w:r>
      <w:r>
        <w:rPr>
          <w:b w:val="false"/>
          <w:bCs w:val="false"/>
          <w:color w:val="000000"/>
          <w:sz w:val="21"/>
          <w:szCs w:val="21"/>
        </w:rPr>
        <w:t>的效果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       </w:t>
      </w:r>
    </w:p>
    <w:p>
      <w:pPr>
        <w:pStyle w:val="TextBody"/>
        <w:numPr>
          <w:ilvl w:val="0"/>
          <w:numId w:val="12"/>
        </w:numPr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标识符可以由</w:t>
      </w:r>
      <w:r>
        <w:rPr>
          <w:b/>
          <w:bCs/>
          <w:color w:val="800000"/>
          <w:sz w:val="21"/>
          <w:szCs w:val="21"/>
        </w:rPr>
        <w:t>字母</w:t>
      </w:r>
      <w:r>
        <w:rPr>
          <w:b/>
          <w:bCs/>
          <w:color w:val="800000"/>
          <w:sz w:val="21"/>
          <w:szCs w:val="21"/>
        </w:rPr>
        <w:t>,</w:t>
      </w:r>
      <w:r>
        <w:rPr>
          <w:b/>
          <w:bCs/>
          <w:color w:val="800000"/>
          <w:sz w:val="21"/>
          <w:szCs w:val="21"/>
        </w:rPr>
        <w:t>数字和下划线</w:t>
      </w:r>
      <w:r>
        <w:rPr>
          <w:b w:val="false"/>
          <w:bCs w:val="false"/>
          <w:color w:val="000000"/>
          <w:sz w:val="21"/>
          <w:szCs w:val="21"/>
        </w:rPr>
        <w:t>组成</w:t>
      </w:r>
    </w:p>
    <w:p>
      <w:pPr>
        <w:pStyle w:val="TextBody"/>
        <w:numPr>
          <w:ilvl w:val="0"/>
          <w:numId w:val="12"/>
        </w:numPr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不能以</w:t>
      </w:r>
      <w:r>
        <w:rPr>
          <w:b w:val="false"/>
          <w:bCs w:val="false"/>
          <w:color w:val="800000"/>
          <w:sz w:val="21"/>
          <w:szCs w:val="21"/>
        </w:rPr>
        <w:t>数字</w:t>
      </w:r>
      <w:r>
        <w:rPr>
          <w:b w:val="false"/>
          <w:bCs w:val="false"/>
          <w:color w:val="000000"/>
          <w:sz w:val="21"/>
          <w:szCs w:val="21"/>
        </w:rPr>
        <w:t>开头</w:t>
      </w:r>
    </w:p>
    <w:p>
      <w:pPr>
        <w:pStyle w:val="TextBody"/>
        <w:numPr>
          <w:ilvl w:val="0"/>
          <w:numId w:val="12"/>
        </w:numPr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不能与</w:t>
      </w:r>
      <w:r>
        <w:rPr>
          <w:b w:val="false"/>
          <w:bCs w:val="false"/>
          <w:color w:val="800000"/>
          <w:sz w:val="21"/>
          <w:szCs w:val="21"/>
        </w:rPr>
        <w:t>关键字</w:t>
      </w:r>
      <w:r>
        <w:rPr>
          <w:b w:val="false"/>
          <w:bCs w:val="false"/>
          <w:color w:val="000000"/>
          <w:sz w:val="21"/>
          <w:szCs w:val="21"/>
        </w:rPr>
        <w:t>重名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1.2 </w:t>
      </w:r>
      <w:r>
        <w:rPr>
          <w:b/>
          <w:bCs/>
          <w:color w:val="000000"/>
          <w:sz w:val="21"/>
          <w:szCs w:val="21"/>
        </w:rPr>
        <w:t>关键字以及查看关键字列表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   </w:t>
      </w:r>
      <w:r>
        <w:rPr>
          <w:b/>
          <w:bCs/>
          <w:color w:val="000000"/>
          <w:sz w:val="21"/>
          <w:szCs w:val="21"/>
        </w:rPr>
        <w:tab/>
      </w:r>
      <w:r>
        <w:rPr>
          <w:b w:val="false"/>
          <w:bCs w:val="false"/>
          <w:color w:val="000000"/>
          <w:sz w:val="21"/>
          <w:szCs w:val="21"/>
        </w:rPr>
        <w:t>关键字就是在</w:t>
      </w:r>
      <w:r>
        <w:rPr>
          <w:b w:val="false"/>
          <w:bCs w:val="false"/>
          <w:color w:val="000000"/>
          <w:sz w:val="21"/>
          <w:szCs w:val="21"/>
        </w:rPr>
        <w:t>python</w:t>
      </w:r>
      <w:r>
        <w:rPr>
          <w:b w:val="false"/>
          <w:bCs w:val="false"/>
          <w:color w:val="000000"/>
          <w:sz w:val="21"/>
          <w:szCs w:val="21"/>
        </w:rPr>
        <w:t>内部已经使用的标识符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</w:t>
      </w:r>
      <w:r>
        <w:rPr>
          <w:b w:val="false"/>
          <w:bCs w:val="false"/>
          <w:color w:val="000000"/>
          <w:sz w:val="21"/>
          <w:szCs w:val="21"/>
        </w:rPr>
        <w:tab/>
      </w:r>
      <w:r>
        <w:rPr>
          <w:b w:val="false"/>
          <w:bCs w:val="false"/>
          <w:color w:val="000000"/>
          <w:sz w:val="21"/>
          <w:szCs w:val="21"/>
        </w:rPr>
        <w:t>关键字具有特殊的功能和含义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</w:t>
      </w:r>
      <w:r>
        <w:rPr>
          <w:b w:val="false"/>
          <w:bCs w:val="false"/>
          <w:color w:val="000000"/>
          <w:sz w:val="21"/>
          <w:szCs w:val="21"/>
        </w:rPr>
        <w:tab/>
      </w:r>
      <w:r>
        <w:rPr>
          <w:b/>
          <w:bCs/>
          <w:color w:val="000000"/>
          <w:sz w:val="21"/>
          <w:szCs w:val="21"/>
        </w:rPr>
        <w:t>开发者不允许定义和关键字相同的名字和标识符</w:t>
      </w:r>
    </w:p>
    <w:p>
      <w:pPr>
        <w:pStyle w:val="TextBody"/>
        <w:spacing w:lineRule="auto" w:line="276" w:before="57" w:after="57"/>
        <w:jc w:val="left"/>
        <w:rPr>
          <w:b w:val="false"/>
          <w:b w:val="false"/>
          <w:bCs w:val="false"/>
          <w:color w:val="000000"/>
          <w:sz w:val="21"/>
          <w:szCs w:val="21"/>
          <w:highlight w:val="yellow"/>
        </w:rPr>
      </w:pPr>
      <w:r>
        <w:rPr>
          <w:b w:val="false"/>
          <w:bCs w:val="false"/>
          <w:color w:val="000000"/>
          <w:sz w:val="21"/>
          <w:szCs w:val="21"/>
          <w:highlight w:val="yellow"/>
        </w:rPr>
        <w:t>查看</w:t>
      </w:r>
      <w:r>
        <w:rPr>
          <w:b w:val="false"/>
          <w:bCs w:val="false"/>
          <w:color w:val="000000"/>
          <w:sz w:val="21"/>
          <w:szCs w:val="21"/>
          <w:highlight w:val="yellow"/>
        </w:rPr>
        <w:t>python</w:t>
      </w:r>
      <w:r>
        <w:rPr>
          <w:b w:val="false"/>
          <w:bCs w:val="false"/>
          <w:color w:val="000000"/>
          <w:sz w:val="21"/>
          <w:szCs w:val="21"/>
          <w:highlight w:val="yellow"/>
        </w:rPr>
        <w:t>中的关键字</w:t>
      </w:r>
    </w:p>
    <w:p>
      <w:pPr>
        <w:pStyle w:val="TextBody"/>
        <w:spacing w:lineRule="auto" w:line="276" w:before="57" w:after="57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</w:t>
      </w:r>
      <w:r>
        <w:rPr>
          <w:b w:val="false"/>
          <w:bCs w:val="false"/>
          <w:color w:val="000000"/>
          <w:sz w:val="21"/>
          <w:szCs w:val="21"/>
          <w:highlight w:val="yellow"/>
        </w:rPr>
        <w:t>import keyword</w:t>
      </w:r>
    </w:p>
    <w:p>
      <w:pPr>
        <w:pStyle w:val="TextBody"/>
        <w:spacing w:lineRule="auto" w:line="276" w:before="57" w:after="57"/>
        <w:jc w:val="left"/>
        <w:rPr>
          <w:b/>
          <w:b/>
          <w:bCs/>
          <w:color w:val="000000"/>
          <w:sz w:val="21"/>
          <w:szCs w:val="21"/>
          <w:highlight w:val="yellow"/>
        </w:rPr>
      </w:pPr>
      <w:r>
        <w:rPr>
          <w:b/>
          <w:bCs/>
          <w:color w:val="000000"/>
          <w:sz w:val="21"/>
          <w:szCs w:val="21"/>
          <w:highlight w:val="yellow"/>
        </w:rPr>
        <w:t xml:space="preserve">     </w:t>
      </w:r>
      <w:r>
        <w:rPr>
          <w:b w:val="false"/>
          <w:bCs w:val="false"/>
          <w:color w:val="000000"/>
          <w:sz w:val="21"/>
          <w:szCs w:val="21"/>
          <w:highlight w:val="yellow"/>
        </w:rPr>
        <w:t>print</w:t>
      </w:r>
      <w:r>
        <w:rPr>
          <w:b w:val="false"/>
          <w:bCs w:val="false"/>
          <w:color w:val="000000"/>
          <w:sz w:val="21"/>
          <w:szCs w:val="21"/>
          <w:highlight w:val="yellow"/>
        </w:rPr>
        <w:t>(keyword.kwlist)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69035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02. </w:t>
      </w:r>
      <w:r>
        <w:rPr>
          <w:b/>
          <w:bCs/>
          <w:color w:val="000000"/>
          <w:sz w:val="21"/>
          <w:szCs w:val="21"/>
        </w:rPr>
        <w:t>变量的命名规则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</w:t>
      </w:r>
      <w:r>
        <w:rPr>
          <w:b/>
          <w:bCs/>
          <w:color w:val="800000"/>
          <w:sz w:val="21"/>
          <w:szCs w:val="21"/>
        </w:rPr>
        <w:t xml:space="preserve">  </w:t>
      </w:r>
      <w:r>
        <w:rPr>
          <w:b/>
          <w:bCs/>
          <w:color w:val="800000"/>
          <w:sz w:val="21"/>
          <w:szCs w:val="21"/>
        </w:rPr>
        <w:t>python</w:t>
      </w:r>
      <w:r>
        <w:rPr>
          <w:b/>
          <w:bCs/>
          <w:color w:val="800000"/>
          <w:sz w:val="21"/>
          <w:szCs w:val="21"/>
        </w:rPr>
        <w:t>中是严格区分大小写的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1. </w:t>
      </w:r>
      <w:r>
        <w:rPr>
          <w:b w:val="false"/>
          <w:bCs w:val="false"/>
          <w:color w:val="000000"/>
          <w:sz w:val="21"/>
          <w:szCs w:val="21"/>
        </w:rPr>
        <w:t>定义变量时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为了保证代码格式</w:t>
      </w:r>
      <w:r>
        <w:rPr>
          <w:b w:val="false"/>
          <w:bCs w:val="false"/>
          <w:color w:val="000000"/>
          <w:sz w:val="21"/>
          <w:szCs w:val="21"/>
        </w:rPr>
        <w:t xml:space="preserve">, = </w:t>
      </w:r>
      <w:r>
        <w:rPr>
          <w:b w:val="false"/>
          <w:bCs w:val="false"/>
          <w:color w:val="000000"/>
          <w:sz w:val="21"/>
          <w:szCs w:val="21"/>
        </w:rPr>
        <w:t>的左右应该各保留一个空格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  <w:highlight w:val="red"/>
        </w:rPr>
      </w:pPr>
      <w:r>
        <w:rPr>
          <w:b/>
          <w:bCs/>
          <w:color w:val="000000"/>
          <w:sz w:val="21"/>
          <w:szCs w:val="21"/>
          <w:highlight w:val="red"/>
        </w:rPr>
        <w:t>小写字母和下划线组合命名法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</w:t>
      </w:r>
      <w:r>
        <w:rPr>
          <w:b w:val="false"/>
          <w:bCs w:val="false"/>
          <w:color w:val="000000"/>
          <w:sz w:val="21"/>
          <w:szCs w:val="21"/>
        </w:rPr>
        <w:t xml:space="preserve">2. </w:t>
      </w:r>
      <w:r>
        <w:rPr>
          <w:b w:val="false"/>
          <w:bCs w:val="false"/>
          <w:color w:val="000000"/>
          <w:sz w:val="21"/>
          <w:szCs w:val="21"/>
        </w:rPr>
        <w:t>在</w:t>
      </w:r>
      <w:r>
        <w:rPr>
          <w:b w:val="false"/>
          <w:bCs w:val="false"/>
          <w:color w:val="000000"/>
          <w:sz w:val="21"/>
          <w:szCs w:val="21"/>
        </w:rPr>
        <w:t>python</w:t>
      </w:r>
      <w:r>
        <w:rPr>
          <w:b w:val="false"/>
          <w:bCs w:val="false"/>
          <w:color w:val="000000"/>
          <w:sz w:val="21"/>
          <w:szCs w:val="21"/>
        </w:rPr>
        <w:t>中</w:t>
      </w:r>
      <w:r>
        <w:rPr>
          <w:b w:val="false"/>
          <w:bCs w:val="false"/>
          <w:color w:val="000000"/>
          <w:sz w:val="21"/>
          <w:szCs w:val="21"/>
        </w:rPr>
        <w:t xml:space="preserve">, </w:t>
      </w:r>
      <w:r>
        <w:rPr>
          <w:b w:val="false"/>
          <w:bCs w:val="false"/>
          <w:color w:val="000000"/>
          <w:sz w:val="21"/>
          <w:szCs w:val="21"/>
        </w:rPr>
        <w:t>如果变量名需要两个或多个单词组成时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可以按照以下命名规则命名</w:t>
      </w:r>
      <w:r>
        <w:rPr>
          <w:b w:val="false"/>
          <w:bCs w:val="false"/>
          <w:color w:val="000000"/>
          <w:sz w:val="21"/>
          <w:szCs w:val="21"/>
        </w:rPr>
        <w:t>: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 </w:t>
      </w:r>
      <w:r>
        <w:rPr>
          <w:b w:val="false"/>
          <w:bCs w:val="false"/>
          <w:color w:val="000000"/>
          <w:sz w:val="21"/>
          <w:szCs w:val="21"/>
        </w:rPr>
        <w:tab/>
      </w:r>
      <w:r>
        <w:rPr>
          <w:b w:val="false"/>
          <w:bCs w:val="false"/>
          <w:color w:val="000000"/>
          <w:sz w:val="21"/>
          <w:szCs w:val="21"/>
          <w:highlight w:val="yellow"/>
        </w:rPr>
        <w:t xml:space="preserve">a. </w:t>
      </w:r>
      <w:r>
        <w:rPr>
          <w:b w:val="false"/>
          <w:bCs w:val="false"/>
          <w:color w:val="000000"/>
          <w:sz w:val="21"/>
          <w:szCs w:val="21"/>
          <w:highlight w:val="yellow"/>
        </w:rPr>
        <w:t>每个单词都使用小写字母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  <w:highlight w:val="yellow"/>
        </w:rPr>
      </w:pPr>
      <w:r>
        <w:rPr>
          <w:b w:val="false"/>
          <w:bCs w:val="false"/>
          <w:color w:val="000000"/>
          <w:sz w:val="21"/>
          <w:szCs w:val="21"/>
        </w:rPr>
        <w:t xml:space="preserve">  </w:t>
      </w:r>
      <w:r>
        <w:rPr>
          <w:b w:val="false"/>
          <w:bCs w:val="false"/>
          <w:color w:val="000000"/>
          <w:sz w:val="21"/>
          <w:szCs w:val="21"/>
        </w:rPr>
        <w:tab/>
      </w:r>
      <w:r>
        <w:rPr>
          <w:b w:val="false"/>
          <w:bCs w:val="false"/>
          <w:color w:val="000000"/>
          <w:sz w:val="21"/>
          <w:szCs w:val="21"/>
          <w:highlight w:val="yellow"/>
        </w:rPr>
        <w:t xml:space="preserve">b. </w:t>
      </w:r>
      <w:r>
        <w:rPr>
          <w:b w:val="false"/>
          <w:bCs w:val="false"/>
          <w:color w:val="000000"/>
          <w:sz w:val="21"/>
          <w:szCs w:val="21"/>
          <w:highlight w:val="yellow"/>
        </w:rPr>
        <w:t>单词与单词之间使用</w:t>
      </w:r>
      <w:r>
        <w:rPr>
          <w:b w:val="false"/>
          <w:bCs w:val="false"/>
          <w:color w:val="000000"/>
          <w:sz w:val="21"/>
          <w:szCs w:val="21"/>
          <w:highlight w:val="yellow"/>
        </w:rPr>
        <w:t>_(</w:t>
      </w:r>
      <w:r>
        <w:rPr>
          <w:b w:val="false"/>
          <w:bCs w:val="false"/>
          <w:color w:val="000000"/>
          <w:sz w:val="21"/>
          <w:szCs w:val="21"/>
          <w:highlight w:val="yellow"/>
        </w:rPr>
        <w:t>下划线</w:t>
      </w:r>
      <w:r>
        <w:rPr>
          <w:b w:val="false"/>
          <w:bCs w:val="false"/>
          <w:color w:val="000000"/>
          <w:sz w:val="21"/>
          <w:szCs w:val="21"/>
          <w:highlight w:val="yellow"/>
        </w:rPr>
        <w:t>)</w:t>
      </w:r>
      <w:r>
        <w:rPr>
          <w:b w:val="false"/>
          <w:bCs w:val="false"/>
          <w:color w:val="000000"/>
          <w:sz w:val="21"/>
          <w:szCs w:val="21"/>
          <w:highlight w:val="yellow"/>
        </w:rPr>
        <w:t>连接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ab/>
        <w:t xml:space="preserve">c. </w:t>
      </w:r>
      <w:r>
        <w:rPr>
          <w:b w:val="false"/>
          <w:bCs w:val="false"/>
          <w:color w:val="000000"/>
          <w:sz w:val="21"/>
          <w:szCs w:val="21"/>
        </w:rPr>
        <w:t>例如</w:t>
      </w:r>
      <w:r>
        <w:rPr>
          <w:b w:val="false"/>
          <w:bCs w:val="false"/>
          <w:color w:val="000000"/>
          <w:sz w:val="21"/>
          <w:szCs w:val="21"/>
        </w:rPr>
        <w:t>: first_name,  qq_number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  <w:highlight w:val="red"/>
        </w:rPr>
      </w:pPr>
      <w:r>
        <w:rPr>
          <w:b/>
          <w:bCs/>
          <w:color w:val="000000"/>
          <w:sz w:val="21"/>
          <w:szCs w:val="21"/>
          <w:highlight w:val="red"/>
        </w:rPr>
        <w:t>驼峰命名法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</w:t>
      </w:r>
      <w:r>
        <w:rPr>
          <w:b w:val="false"/>
          <w:bCs w:val="false"/>
          <w:color w:val="000000"/>
          <w:sz w:val="21"/>
          <w:szCs w:val="21"/>
        </w:rPr>
        <w:t>当变量名是由二个或多个单词组成时</w:t>
      </w:r>
      <w:r>
        <w:rPr>
          <w:b w:val="false"/>
          <w:bCs w:val="false"/>
          <w:color w:val="000000"/>
          <w:sz w:val="21"/>
          <w:szCs w:val="21"/>
        </w:rPr>
        <w:t xml:space="preserve">, </w:t>
      </w:r>
      <w:r>
        <w:rPr>
          <w:b w:val="false"/>
          <w:bCs w:val="false"/>
          <w:color w:val="000000"/>
          <w:sz w:val="21"/>
          <w:szCs w:val="21"/>
        </w:rPr>
        <w:t>还可以利用驼峰命名法来命名</w:t>
      </w:r>
      <w:r>
        <w:rPr>
          <w:b w:val="false"/>
          <w:bCs w:val="false"/>
          <w:color w:val="000000"/>
          <w:sz w:val="21"/>
          <w:szCs w:val="21"/>
        </w:rPr>
        <w:t>.</w:t>
      </w:r>
    </w:p>
    <w:p>
      <w:pPr>
        <w:pStyle w:val="TextBody"/>
        <w:numPr>
          <w:ilvl w:val="0"/>
          <w:numId w:val="13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800000"/>
          <w:sz w:val="21"/>
          <w:szCs w:val="21"/>
        </w:rPr>
        <w:t>小驼峰命名法</w:t>
      </w:r>
      <w:r>
        <w:rPr>
          <w:b w:val="false"/>
          <w:bCs w:val="false"/>
          <w:color w:val="000000"/>
          <w:sz w:val="21"/>
          <w:szCs w:val="21"/>
        </w:rPr>
        <w:t>:</w:t>
      </w:r>
    </w:p>
    <w:p>
      <w:pPr>
        <w:pStyle w:val="TextBody"/>
        <w:numPr>
          <w:ilvl w:val="0"/>
          <w:numId w:val="14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第一个单词以小写字母开始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后续单词的首字母大写</w:t>
      </w:r>
    </w:p>
    <w:p>
      <w:pPr>
        <w:pStyle w:val="TextBody"/>
        <w:numPr>
          <w:ilvl w:val="0"/>
          <w:numId w:val="14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例如</w:t>
      </w:r>
      <w:r>
        <w:rPr>
          <w:b w:val="false"/>
          <w:bCs w:val="false"/>
          <w:color w:val="000000"/>
          <w:sz w:val="21"/>
          <w:szCs w:val="21"/>
        </w:rPr>
        <w:t>: firstName, lastName</w:t>
      </w:r>
    </w:p>
    <w:p>
      <w:pPr>
        <w:pStyle w:val="TextBody"/>
        <w:numPr>
          <w:ilvl w:val="0"/>
          <w:numId w:val="15"/>
        </w:numPr>
        <w:spacing w:lineRule="auto" w:line="240" w:before="0" w:after="0"/>
        <w:jc w:val="left"/>
        <w:rPr>
          <w:b w:val="false"/>
          <w:b w:val="false"/>
          <w:bCs w:val="false"/>
          <w:color w:val="800000"/>
          <w:sz w:val="21"/>
          <w:szCs w:val="21"/>
        </w:rPr>
      </w:pPr>
      <w:r>
        <w:rPr>
          <w:b w:val="false"/>
          <w:bCs w:val="false"/>
          <w:color w:val="800000"/>
          <w:sz w:val="21"/>
          <w:szCs w:val="21"/>
        </w:rPr>
        <w:t>大驼峰命名法</w:t>
      </w:r>
      <w:r>
        <w:rPr>
          <w:b w:val="false"/>
          <w:bCs w:val="false"/>
          <w:color w:val="800000"/>
          <w:sz w:val="21"/>
          <w:szCs w:val="21"/>
        </w:rPr>
        <w:t>:</w:t>
      </w:r>
    </w:p>
    <w:p>
      <w:pPr>
        <w:pStyle w:val="TextBody"/>
        <w:numPr>
          <w:ilvl w:val="1"/>
          <w:numId w:val="15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每个单词的首字母采用大写字母</w:t>
      </w:r>
    </w:p>
    <w:p>
      <w:pPr>
        <w:pStyle w:val="TextBody"/>
        <w:numPr>
          <w:ilvl w:val="1"/>
          <w:numId w:val="15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例如</w:t>
      </w:r>
      <w:r>
        <w:rPr>
          <w:b w:val="false"/>
          <w:bCs w:val="false"/>
          <w:color w:val="000000"/>
          <w:sz w:val="21"/>
          <w:szCs w:val="21"/>
        </w:rPr>
        <w:t>: FirstName, LastName, CamelCase</w:t>
      </w:r>
    </w:p>
    <w:p>
      <w:pPr>
        <w:pStyle w:val="TextBody"/>
        <w:spacing w:lineRule="auto" w:line="240" w:before="114" w:after="114"/>
        <w:jc w:val="center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182. </w:t>
      </w:r>
      <w:r>
        <w:rPr>
          <w:b/>
          <w:bCs/>
          <w:color w:val="000000"/>
          <w:sz w:val="21"/>
          <w:szCs w:val="21"/>
        </w:rPr>
        <w:t>判断</w:t>
      </w:r>
      <w:r>
        <w:rPr>
          <w:b/>
          <w:bCs/>
          <w:color w:val="000000"/>
          <w:sz w:val="21"/>
          <w:szCs w:val="21"/>
        </w:rPr>
        <w:t>(if)</w:t>
      </w:r>
      <w:r>
        <w:rPr>
          <w:b/>
          <w:bCs/>
          <w:color w:val="000000"/>
          <w:sz w:val="21"/>
          <w:szCs w:val="21"/>
        </w:rPr>
        <w:t>语句</w:t>
      </w:r>
      <w:r>
        <w:rPr>
          <w:b/>
          <w:bCs/>
          <w:color w:val="000000"/>
          <w:sz w:val="21"/>
          <w:szCs w:val="21"/>
        </w:rPr>
        <w:t>(</w:t>
      </w:r>
      <w:r>
        <w:rPr>
          <w:b/>
          <w:bCs/>
          <w:color w:val="000000"/>
          <w:sz w:val="21"/>
          <w:szCs w:val="21"/>
        </w:rPr>
        <w:t>又叫分支语句</w:t>
      </w:r>
      <w:r>
        <w:rPr>
          <w:b/>
          <w:bCs/>
          <w:color w:val="000000"/>
          <w:sz w:val="21"/>
          <w:szCs w:val="21"/>
        </w:rPr>
        <w:t>)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01. </w:t>
      </w:r>
      <w:r>
        <w:rPr>
          <w:b/>
          <w:bCs/>
          <w:color w:val="000000"/>
          <w:sz w:val="21"/>
          <w:szCs w:val="21"/>
        </w:rPr>
        <w:t>开发中的应用场景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</w:t>
      </w:r>
      <w:r>
        <w:rPr>
          <w:b/>
          <w:bCs/>
          <w:color w:val="000000"/>
          <w:sz w:val="21"/>
          <w:szCs w:val="21"/>
        </w:rPr>
        <w:tab/>
        <w:t xml:space="preserve">    </w:t>
      </w:r>
      <w:r>
        <w:rPr>
          <w:b w:val="false"/>
          <w:bCs w:val="false"/>
          <w:color w:val="000000"/>
          <w:sz w:val="21"/>
          <w:szCs w:val="21"/>
        </w:rPr>
        <w:t>网吧   安检   程序中的判断</w:t>
      </w:r>
    </w:p>
    <w:p>
      <w:pPr>
        <w:pStyle w:val="TextBody"/>
        <w:spacing w:lineRule="auto" w:line="240" w:before="114" w:after="114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474980</wp:posOffset>
            </wp:positionH>
            <wp:positionV relativeFrom="paragraph">
              <wp:posOffset>22860</wp:posOffset>
            </wp:positionV>
            <wp:extent cx="2966085" cy="1701800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  <w:sz w:val="21"/>
          <w:szCs w:val="21"/>
        </w:rPr>
        <w:t xml:space="preserve">     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if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今天发工资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: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  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先还信用卡的钱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ab/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if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还有剩余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: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     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又可以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happy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了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哈哈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 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ab/>
        <w:t xml:space="preserve"> else: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     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奥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,NO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else:</w:t>
      </w:r>
    </w:p>
    <w:p>
      <w:pPr>
        <w:pStyle w:val="TextBody"/>
        <w:spacing w:lineRule="auto" w:line="24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 xml:space="preserve">      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盼工资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4"/>
          <w:szCs w:val="24"/>
        </w:rPr>
      </w:pPr>
      <w:r>
        <w:rPr>
          <w:rFonts w:eastAsia="DejaVu Sans Mono" w:ascii="DejaVu Sans Mono" w:hAnsi="DejaVu Sans Mono"/>
          <w:b/>
          <w:bCs/>
          <w:color w:val="000000"/>
          <w:sz w:val="24"/>
          <w:szCs w:val="24"/>
        </w:rPr>
        <w:t>02.if</w:t>
      </w:r>
      <w:r>
        <w:rPr>
          <w:rFonts w:ascii="DejaVu Sans Mono" w:hAnsi="DejaVu Sans Mono" w:eastAsia="DejaVu Sans Mono"/>
          <w:b/>
          <w:bCs/>
          <w:color w:val="000000"/>
          <w:sz w:val="24"/>
          <w:szCs w:val="24"/>
        </w:rPr>
        <w:t>语句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  <w:t xml:space="preserve">2.1 </w:t>
      </w:r>
      <w:r>
        <w:rPr>
          <w:rFonts w:ascii="DejaVu Sans Mono" w:hAnsi="DejaVu Sans Mono" w:eastAsia="DejaVu Sans Mono"/>
          <w:b/>
          <w:bCs/>
          <w:color w:val="000000"/>
          <w:sz w:val="20"/>
          <w:szCs w:val="20"/>
        </w:rPr>
        <w:t>判断语句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ab/>
        <w:t xml:space="preserve">if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要判断的条件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: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  <w:highlight w:val="white"/>
        </w:rPr>
        <w:tab/>
        <w:tab/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 xml:space="preserve">    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条件成立时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b w:val="false"/>
          <w:bCs w:val="false"/>
          <w:color w:val="000000"/>
          <w:sz w:val="20"/>
          <w:szCs w:val="20"/>
        </w:rPr>
        <w:t>要做的事情</w:t>
      </w:r>
    </w:p>
    <w:p>
      <w:pPr>
        <w:pStyle w:val="TextBody"/>
        <w:spacing w:lineRule="auto" w:line="240" w:before="114" w:after="114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  <w:highlight w:val="white"/>
        </w:rPr>
        <w:tab/>
        <w:tab/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 xml:space="preserve">   </w:t>
        <w:tab/>
        <w:t xml:space="preserve"> </w:t>
      </w:r>
      <w:r>
        <w:rPr>
          <w:rFonts w:eastAsia="DejaVu Sans Mono" w:ascii="DejaVu Sans Mono" w:hAnsi="DejaVu Sans Mono"/>
          <w:b w:val="false"/>
          <w:bCs w:val="false"/>
          <w:color w:val="000000"/>
          <w:sz w:val="20"/>
          <w:szCs w:val="20"/>
        </w:rPr>
        <w:t>……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t>注意</w:t>
      </w:r>
      <w:r>
        <w:rPr>
          <w:b/>
          <w:bCs/>
          <w:color w:val="000000"/>
          <w:sz w:val="20"/>
          <w:szCs w:val="20"/>
          <w:highlight w:val="yellow"/>
        </w:rPr>
        <w:t>:</w:t>
      </w:r>
    </w:p>
    <w:p>
      <w:pPr>
        <w:pStyle w:val="TextBody"/>
        <w:numPr>
          <w:ilvl w:val="0"/>
          <w:numId w:val="16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代码的缩进为一个</w:t>
      </w:r>
      <w:r>
        <w:rPr>
          <w:b/>
          <w:bCs/>
          <w:color w:val="FFCC00"/>
          <w:sz w:val="20"/>
          <w:szCs w:val="20"/>
        </w:rPr>
        <w:t>Tab</w:t>
      </w:r>
      <w:r>
        <w:rPr>
          <w:b w:val="false"/>
          <w:bCs w:val="false"/>
          <w:color w:val="000000"/>
          <w:sz w:val="20"/>
          <w:szCs w:val="20"/>
        </w:rPr>
        <w:t>键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或者</w:t>
      </w:r>
      <w:r>
        <w:rPr>
          <w:b w:val="false"/>
          <w:bCs w:val="false"/>
          <w:color w:val="000000"/>
          <w:sz w:val="20"/>
          <w:szCs w:val="20"/>
        </w:rPr>
        <w:t>4</w:t>
      </w:r>
      <w:r>
        <w:rPr>
          <w:b w:val="false"/>
          <w:bCs w:val="false"/>
          <w:color w:val="000000"/>
          <w:sz w:val="20"/>
          <w:szCs w:val="20"/>
        </w:rPr>
        <w:t>个空格</w:t>
      </w:r>
      <w:r>
        <w:rPr>
          <w:b w:val="false"/>
          <w:bCs w:val="false"/>
          <w:color w:val="000000"/>
          <w:sz w:val="20"/>
          <w:szCs w:val="20"/>
        </w:rPr>
        <w:t>-----</w:t>
      </w:r>
      <w:r>
        <w:rPr>
          <w:b/>
          <w:bCs/>
          <w:color w:val="FFCC00"/>
          <w:sz w:val="20"/>
          <w:szCs w:val="20"/>
        </w:rPr>
        <w:t>建议使用空格</w:t>
      </w:r>
    </w:p>
    <w:p>
      <w:pPr>
        <w:pStyle w:val="TextBody"/>
        <w:numPr>
          <w:ilvl w:val="0"/>
          <w:numId w:val="16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在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开发中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2"/>
          <w:szCs w:val="22"/>
        </w:rPr>
        <w:t>Tab</w:t>
      </w:r>
      <w:r>
        <w:rPr>
          <w:b w:val="false"/>
          <w:bCs w:val="false"/>
          <w:color w:val="000000"/>
          <w:sz w:val="22"/>
          <w:szCs w:val="22"/>
        </w:rPr>
        <w:t>键和空格不能混用</w:t>
      </w:r>
      <w:r>
        <w:rPr>
          <w:b w:val="false"/>
          <w:bCs w:val="false"/>
          <w:color w:val="000000"/>
          <w:sz w:val="22"/>
          <w:szCs w:val="22"/>
        </w:rPr>
        <w:t>!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2.2 </w:t>
      </w:r>
      <w:r>
        <w:rPr>
          <w:b/>
          <w:bCs/>
          <w:color w:val="000000"/>
          <w:sz w:val="21"/>
          <w:szCs w:val="21"/>
        </w:rPr>
        <w:t>代码演练</w:t>
      </w:r>
      <w:r>
        <w:rPr>
          <w:b/>
          <w:bCs/>
          <w:color w:val="000000"/>
          <w:sz w:val="21"/>
          <w:szCs w:val="21"/>
        </w:rPr>
        <w:t>----</w:t>
      </w:r>
      <w:r>
        <w:rPr>
          <w:b/>
          <w:bCs/>
          <w:color w:val="000000"/>
          <w:sz w:val="21"/>
          <w:szCs w:val="21"/>
        </w:rPr>
        <w:t>年龄判断</w:t>
      </w:r>
    </w:p>
    <w:p>
      <w:pPr>
        <w:pStyle w:val="PreformattedText"/>
        <w:spacing w:lineRule="auto" w:line="240" w:before="0" w:after="0"/>
        <w:jc w:val="left"/>
        <w:rPr>
          <w:b w:val="false"/>
          <w:b w:val="false"/>
          <w:bCs w:val="false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ab/>
        <w:t># 1.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定义一个整型变量记录年龄</w:t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ab/>
        <w:t xml:space="preserve">age = </w:t>
      </w:r>
      <w:r>
        <w:rPr>
          <w:rFonts w:ascii="DejaVu Sans Mono" w:hAnsi="DejaVu Sans Mono"/>
          <w:color w:val="0000FF"/>
          <w:sz w:val="18"/>
          <w:szCs w:val="18"/>
        </w:rPr>
        <w:t>18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ab/>
        <w:t># 2.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判断年龄是否满了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18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岁</w:t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color w:val="000080"/>
          <w:sz w:val="18"/>
          <w:szCs w:val="18"/>
        </w:rPr>
        <w:tab/>
        <w:t xml:space="preserve">if </w:t>
      </w:r>
      <w:r>
        <w:rPr>
          <w:rFonts w:ascii="DejaVu Sans Mono" w:hAnsi="DejaVu Sans Mono"/>
          <w:color w:val="000000"/>
          <w:sz w:val="18"/>
          <w:szCs w:val="18"/>
        </w:rPr>
        <w:t xml:space="preserve">age &gt;= </w:t>
      </w:r>
      <w:r>
        <w:rPr>
          <w:rFonts w:ascii="DejaVu Sans Mono" w:hAnsi="DejaVu Sans Mono"/>
          <w:color w:val="0000FF"/>
          <w:sz w:val="18"/>
          <w:szCs w:val="18"/>
        </w:rPr>
        <w:t>18</w:t>
      </w:r>
      <w:r>
        <w:rPr>
          <w:rFonts w:ascii="DejaVu Sans Mono" w:hAnsi="DejaVu Sans Mono"/>
          <w:color w:val="000000"/>
          <w:sz w:val="18"/>
          <w:szCs w:val="18"/>
        </w:rPr>
        <w:t>: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</w:t>
      </w:r>
      <w:r>
        <w:rPr>
          <w:color w:val="000000"/>
          <w:sz w:val="18"/>
          <w:szCs w:val="18"/>
        </w:rPr>
        <w:tab/>
        <w:tab/>
        <w:t xml:space="preserve">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3.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如果满了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18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岁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可以进网吧嗨皮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color w:val="808080"/>
          <w:sz w:val="18"/>
          <w:szCs w:val="18"/>
        </w:rPr>
        <w:t xml:space="preserve">   </w:t>
      </w:r>
      <w:r>
        <w:rPr>
          <w:color w:val="808080"/>
          <w:sz w:val="18"/>
          <w:szCs w:val="18"/>
        </w:rPr>
        <w:tab/>
        <w:tab/>
        <w:t xml:space="preserve">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/>
          <w:b/>
          <w:color w:val="008080"/>
          <w:sz w:val="18"/>
          <w:szCs w:val="18"/>
        </w:rPr>
        <w:t>您可以成年</w:t>
      </w:r>
      <w:r>
        <w:rPr>
          <w:rFonts w:ascii="DejaVu Sans Mono" w:hAnsi="DejaVu Sans Mono"/>
          <w:b/>
          <w:color w:val="008080"/>
          <w:sz w:val="18"/>
          <w:szCs w:val="18"/>
        </w:rPr>
        <w:t>,</w:t>
      </w:r>
      <w:r>
        <w:rPr>
          <w:rFonts w:eastAsia="DejaVu Sans Mono"/>
          <w:b/>
          <w:color w:val="008080"/>
          <w:sz w:val="18"/>
          <w:szCs w:val="18"/>
        </w:rPr>
        <w:t>可以进入网吧嗨皮</w:t>
      </w:r>
      <w:r>
        <w:rPr>
          <w:rFonts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21"/>
          <w:szCs w:val="21"/>
          <w:highlight w:val="yellow"/>
        </w:rPr>
      </w:pPr>
      <w:r>
        <w:rPr>
          <w:rFonts w:ascii="DejaVu Sans Mono" w:hAnsi="DejaVu Sans Mono"/>
          <w:color w:val="000000"/>
          <w:sz w:val="21"/>
          <w:szCs w:val="21"/>
          <w:highlight w:val="yellow"/>
        </w:rPr>
        <w:t>if</w:t>
      </w:r>
      <w:r>
        <w:rPr>
          <w:rFonts w:ascii="DejaVu Sans Mono" w:hAnsi="DejaVu Sans Mono"/>
          <w:color w:val="000000"/>
          <w:sz w:val="21"/>
          <w:szCs w:val="21"/>
          <w:highlight w:val="yellow"/>
        </w:rPr>
        <w:t>语句以及缩进部分看成完整的代码块</w:t>
      </w:r>
    </w:p>
    <w:p>
      <w:pPr>
        <w:pStyle w:val="PreformattedText"/>
        <w:spacing w:before="0" w:after="283"/>
        <w:rPr>
          <w:rFonts w:ascii="DejaVu Sans Mono" w:hAnsi="DejaVu Sans Mono"/>
          <w:b/>
          <w:b/>
          <w:bCs/>
          <w:color w:val="000000"/>
          <w:sz w:val="24"/>
          <w:szCs w:val="24"/>
        </w:rPr>
      </w:pPr>
      <w:r>
        <w:rPr>
          <w:rFonts w:ascii="DejaVu Sans Mono" w:hAnsi="DejaVu Sans Mono"/>
          <w:b/>
          <w:bCs/>
          <w:color w:val="000000"/>
          <w:sz w:val="24"/>
          <w:szCs w:val="24"/>
        </w:rPr>
        <w:t>运算符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color w:val="000000"/>
          <w:sz w:val="18"/>
          <w:szCs w:val="18"/>
        </w:rPr>
        <w:t xml:space="preserve">01. </w:t>
      </w:r>
      <w:r>
        <w:rPr>
          <w:rFonts w:ascii="DejaVu Sans Mono" w:hAnsi="DejaVu Sans Mono"/>
          <w:color w:val="000000"/>
          <w:sz w:val="18"/>
          <w:szCs w:val="18"/>
        </w:rPr>
        <w:t>比较运算符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color w:val="000000"/>
          <w:sz w:val="18"/>
          <w:szCs w:val="18"/>
        </w:rPr>
        <w:tab/>
        <w:tab/>
      </w:r>
      <w:r>
        <w:rPr>
          <w:rFonts w:ascii="DejaVu Sans Mono" w:hAnsi="DejaVu Sans Mono"/>
          <w:color w:val="000000"/>
          <w:sz w:val="18"/>
          <w:szCs w:val="18"/>
        </w:rPr>
        <w:t xml:space="preserve">==  </w:t>
      </w:r>
      <w:r>
        <w:rPr>
          <w:rFonts w:ascii="DejaVu Sans Mono" w:hAnsi="DejaVu Sans Mono"/>
          <w:color w:val="000000"/>
          <w:sz w:val="18"/>
          <w:szCs w:val="18"/>
        </w:rPr>
        <w:t>相等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color w:val="000000"/>
          <w:sz w:val="18"/>
          <w:szCs w:val="18"/>
        </w:rPr>
        <w:tab/>
        <w:tab/>
        <w:t xml:space="preserve">!=  </w:t>
      </w:r>
      <w:r>
        <w:rPr>
          <w:rFonts w:ascii="DejaVu Sans Mono" w:hAnsi="DejaVu Sans Mono"/>
          <w:color w:val="000000"/>
          <w:sz w:val="18"/>
          <w:szCs w:val="18"/>
        </w:rPr>
        <w:t xml:space="preserve">不等于  </w:t>
      </w:r>
      <w:r>
        <w:rPr>
          <w:rFonts w:ascii="DejaVu Sans Mono" w:hAnsi="DejaVu Sans Mono"/>
          <w:color w:val="000000"/>
          <w:sz w:val="18"/>
          <w:szCs w:val="18"/>
        </w:rPr>
        <w:t>(</w:t>
      </w:r>
      <w:r>
        <w:rPr>
          <w:rFonts w:ascii="DejaVu Sans Mono" w:hAnsi="DejaVu Sans Mono"/>
          <w:color w:val="000000"/>
          <w:sz w:val="18"/>
          <w:szCs w:val="18"/>
        </w:rPr>
        <w:t>python</w:t>
      </w:r>
      <w:r>
        <w:rPr>
          <w:rFonts w:ascii="DejaVu Sans Mono" w:hAnsi="DejaVu Sans Mono"/>
          <w:color w:val="000000"/>
          <w:sz w:val="18"/>
          <w:szCs w:val="18"/>
        </w:rPr>
        <w:t>2.x</w:t>
      </w:r>
      <w:r>
        <w:rPr>
          <w:rFonts w:ascii="DejaVu Sans Mono" w:hAnsi="DejaVu Sans Mono"/>
          <w:color w:val="000000"/>
          <w:sz w:val="18"/>
          <w:szCs w:val="18"/>
        </w:rPr>
        <w:t>中的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&lt;&gt;</w:t>
      </w:r>
      <w:r>
        <w:rPr>
          <w:rFonts w:ascii="DejaVu Sans Mono" w:hAnsi="DejaVu Sans Mono"/>
          <w:color w:val="000000"/>
          <w:sz w:val="18"/>
          <w:szCs w:val="18"/>
        </w:rPr>
        <w:t>和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!=</w:t>
      </w:r>
      <w:r>
        <w:rPr>
          <w:rFonts w:ascii="DejaVu Sans Mono" w:hAnsi="DejaVu Sans Mono"/>
          <w:color w:val="000000"/>
          <w:sz w:val="18"/>
          <w:szCs w:val="18"/>
        </w:rPr>
        <w:t>都可以</w:t>
      </w:r>
      <w:r>
        <w:rPr>
          <w:rFonts w:ascii="DejaVu Sans Mono" w:hAnsi="DejaVu Sans Mono"/>
          <w:color w:val="000000"/>
          <w:sz w:val="18"/>
          <w:szCs w:val="18"/>
        </w:rPr>
        <w:t>表示不等于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color w:val="000000"/>
          <w:sz w:val="18"/>
          <w:szCs w:val="18"/>
        </w:rPr>
        <w:tab/>
        <w:tab/>
        <w:t xml:space="preserve">&gt; </w:t>
      </w:r>
      <w:r>
        <w:rPr>
          <w:rFonts w:ascii="DejaVu Sans Mono" w:hAnsi="DejaVu Sans Mono"/>
          <w:color w:val="000000"/>
          <w:sz w:val="18"/>
          <w:szCs w:val="18"/>
        </w:rPr>
        <w:t>大于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</w:t>
      </w:r>
      <w:r>
        <w:rPr>
          <w:rFonts w:ascii="DejaVu Sans Mono" w:hAnsi="DejaVu Sans Mono"/>
          <w:color w:val="000000"/>
          <w:sz w:val="18"/>
          <w:szCs w:val="18"/>
        </w:rPr>
        <w:tab/>
        <w:tab/>
        <w:t xml:space="preserve">&lt; </w:t>
      </w:r>
      <w:r>
        <w:rPr>
          <w:rFonts w:ascii="DejaVu Sans Mono" w:hAnsi="DejaVu Sans Mono"/>
          <w:color w:val="000000"/>
          <w:sz w:val="18"/>
          <w:szCs w:val="18"/>
        </w:rPr>
        <w:t>小于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color w:val="000000"/>
          <w:sz w:val="18"/>
          <w:szCs w:val="18"/>
        </w:rPr>
        <w:tab/>
        <w:tab/>
        <w:t xml:space="preserve">&gt;= </w:t>
      </w:r>
      <w:r>
        <w:rPr>
          <w:rFonts w:ascii="DejaVu Sans Mono" w:hAnsi="DejaVu Sans Mono"/>
          <w:color w:val="000000"/>
          <w:sz w:val="18"/>
          <w:szCs w:val="18"/>
        </w:rPr>
        <w:t>大于等于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color w:val="000000"/>
          <w:sz w:val="18"/>
          <w:szCs w:val="18"/>
        </w:rPr>
        <w:tab/>
        <w:tab/>
        <w:t xml:space="preserve">&lt;= </w:t>
      </w:r>
      <w:r>
        <w:rPr>
          <w:rFonts w:ascii="DejaVu Sans Mono" w:hAnsi="DejaVu Sans Mono"/>
          <w:color w:val="000000"/>
          <w:sz w:val="18"/>
          <w:szCs w:val="18"/>
        </w:rPr>
        <w:t>小于等于</w:t>
      </w:r>
    </w:p>
    <w:p>
      <w:pPr>
        <w:pStyle w:val="PreformattedText"/>
        <w:spacing w:before="0" w:after="169"/>
        <w:rPr>
          <w:b/>
          <w:b/>
          <w:bCs/>
          <w:color w:val="000000"/>
          <w:sz w:val="20"/>
          <w:szCs w:val="20"/>
        </w:rPr>
      </w:pPr>
      <w:r>
        <w:rPr>
          <w:rFonts w:ascii="DejaVu Sans Mono" w:hAnsi="DejaVu Sans Mono"/>
          <w:b/>
          <w:bCs/>
          <w:color w:val="000000"/>
          <w:sz w:val="20"/>
          <w:szCs w:val="20"/>
        </w:rPr>
        <w:t>2.3 else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处理条件不满足的情况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(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配合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if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一起使用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)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  <w:highlight w:val="yellow"/>
        </w:rPr>
      </w:pPr>
      <w:r>
        <w:rPr>
          <w:b w:val="false"/>
          <w:bCs w:val="false"/>
          <w:color w:val="000000"/>
          <w:sz w:val="20"/>
          <w:szCs w:val="20"/>
          <w:highlight w:val="yellow"/>
        </w:rPr>
        <w:t>格式</w:t>
      </w:r>
      <w:r>
        <w:rPr>
          <w:b w:val="false"/>
          <w:bCs w:val="false"/>
          <w:color w:val="000000"/>
          <w:sz w:val="20"/>
          <w:szCs w:val="20"/>
          <w:highlight w:val="yellow"/>
        </w:rPr>
        <w:t>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</w:rPr>
        <w:t xml:space="preserve">if </w:t>
      </w:r>
      <w:r>
        <w:rPr>
          <w:b w:val="false"/>
          <w:bCs w:val="false"/>
          <w:color w:val="000000"/>
          <w:sz w:val="20"/>
          <w:szCs w:val="20"/>
        </w:rPr>
        <w:t>要判断的条件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 </w:t>
      </w:r>
      <w:r>
        <w:rPr>
          <w:b w:val="false"/>
          <w:bCs w:val="false"/>
          <w:color w:val="000000"/>
          <w:sz w:val="20"/>
          <w:szCs w:val="20"/>
        </w:rPr>
        <w:tab/>
        <w:t xml:space="preserve">  </w:t>
      </w:r>
      <w:r>
        <w:rPr>
          <w:b w:val="false"/>
          <w:bCs w:val="false"/>
          <w:color w:val="000000"/>
          <w:sz w:val="20"/>
          <w:szCs w:val="20"/>
        </w:rPr>
        <w:t>条件成立时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要做的事情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  </w:t>
      </w:r>
      <w:r>
        <w:rPr>
          <w:b w:val="false"/>
          <w:bCs w:val="false"/>
          <w:color w:val="000000"/>
          <w:sz w:val="20"/>
          <w:szCs w:val="20"/>
        </w:rPr>
        <w:tab/>
        <w:t xml:space="preserve">  …….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 </w:t>
      </w:r>
      <w:r>
        <w:rPr>
          <w:b w:val="false"/>
          <w:bCs w:val="false"/>
          <w:color w:val="000000"/>
          <w:sz w:val="20"/>
          <w:szCs w:val="20"/>
        </w:rPr>
        <w:t>else: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      </w:t>
      </w:r>
      <w:r>
        <w:rPr>
          <w:b w:val="false"/>
          <w:bCs w:val="false"/>
          <w:color w:val="000000"/>
          <w:sz w:val="20"/>
          <w:szCs w:val="20"/>
        </w:rPr>
        <w:t>条件不成立时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要做的事情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      ……</w:t>
      </w:r>
      <w:r>
        <w:rPr>
          <w:b w:val="false"/>
          <w:bCs w:val="false"/>
          <w:color w:val="000000"/>
          <w:sz w:val="20"/>
          <w:szCs w:val="20"/>
        </w:rPr>
        <w:t>.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  <w:t xml:space="preserve">2.4 </w:t>
      </w:r>
      <w:r>
        <w:rPr>
          <w:rFonts w:ascii="DejaVu Sans Mono" w:hAnsi="DejaVu Sans Mono" w:eastAsia="DejaVu Sans Mono"/>
          <w:b/>
          <w:bCs/>
          <w:color w:val="000000"/>
          <w:sz w:val="20"/>
          <w:szCs w:val="20"/>
        </w:rPr>
        <w:t>判断年龄的改进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  <w:t xml:space="preserve"> </w:t>
      </w:r>
      <w:r>
        <w:rPr>
          <w:rFonts w:eastAsia="DejaVu Sans Mono" w:ascii="DejaVu Sans Mono" w:hAnsi="DejaVu Sans Mono"/>
          <w:b/>
          <w:bCs/>
          <w:color w:val="000000"/>
          <w:sz w:val="20"/>
          <w:szCs w:val="20"/>
          <w:highlight w:val="yellow"/>
        </w:rPr>
        <w:t xml:space="preserve">ctrl </w:t>
      </w:r>
      <w:r>
        <w:rPr>
          <w:rFonts w:eastAsia="DejaVu Sans Mono" w:ascii="DejaVu Sans Mono" w:hAnsi="DejaVu Sans Mono"/>
          <w:b/>
          <w:bCs/>
          <w:color w:val="000000"/>
          <w:sz w:val="20"/>
          <w:szCs w:val="20"/>
          <w:highlight w:val="yellow"/>
        </w:rPr>
        <w:t xml:space="preserve">+ / </w:t>
      </w:r>
      <w:r>
        <w:rPr>
          <w:rFonts w:ascii="DejaVu Sans Mono" w:hAnsi="DejaVu Sans Mono" w:eastAsia="DejaVu Sans Mono"/>
          <w:b/>
          <w:bCs/>
          <w:color w:val="000000"/>
          <w:sz w:val="20"/>
          <w:szCs w:val="20"/>
          <w:highlight w:val="yellow"/>
        </w:rPr>
        <w:t>备注</w:t>
      </w:r>
    </w:p>
    <w:p>
      <w:pPr>
        <w:pStyle w:val="TextBody"/>
        <w:spacing w:lineRule="auto" w:line="240" w:before="114" w:after="114"/>
        <w:jc w:val="center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  <w:t>192.</w:t>
      </w:r>
      <w:r>
        <w:rPr>
          <w:rFonts w:ascii="DejaVu Sans Mono" w:hAnsi="DejaVu Sans Mono" w:eastAsia="DejaVu Sans Mono"/>
          <w:b/>
          <w:bCs/>
          <w:color w:val="000000"/>
          <w:sz w:val="20"/>
          <w:szCs w:val="20"/>
        </w:rPr>
        <w:t>逻辑运算符</w:t>
      </w:r>
    </w:p>
    <w:p>
      <w:pPr>
        <w:pStyle w:val="TextBody"/>
        <w:spacing w:lineRule="auto" w:line="240" w:before="114" w:after="114"/>
        <w:jc w:val="left"/>
        <w:rPr>
          <w:rFonts w:ascii="DejaVu Sans Mono" w:hAnsi="DejaVu Sans Mono" w:eastAsia="DejaVu Sans Mono"/>
          <w:b/>
          <w:b/>
          <w:bCs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color w:val="000000"/>
          <w:sz w:val="20"/>
          <w:szCs w:val="20"/>
        </w:rPr>
      </w:r>
    </w:p>
    <w:p>
      <w:pPr>
        <w:pStyle w:val="TextBody"/>
        <w:numPr>
          <w:ilvl w:val="0"/>
          <w:numId w:val="17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程序开发中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多个条件都满足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才能够执行后续程序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这时要用到逻辑运算符</w:t>
      </w:r>
      <w:r>
        <w:rPr>
          <w:b w:val="false"/>
          <w:bCs w:val="false"/>
          <w:color w:val="000000"/>
          <w:sz w:val="20"/>
          <w:szCs w:val="20"/>
        </w:rPr>
        <w:t>.</w:t>
      </w:r>
    </w:p>
    <w:p>
      <w:pPr>
        <w:pStyle w:val="TextBody"/>
        <w:numPr>
          <w:ilvl w:val="0"/>
          <w:numId w:val="17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逻辑运算符可以把多个条件按照逻辑进行拼接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变成更复杂的条件</w:t>
      </w:r>
      <w:r>
        <w:rPr>
          <w:b w:val="false"/>
          <w:bCs w:val="false"/>
          <w:color w:val="000000"/>
          <w:sz w:val="20"/>
          <w:szCs w:val="20"/>
        </w:rPr>
        <w:t>.</w:t>
      </w:r>
    </w:p>
    <w:p>
      <w:pPr>
        <w:pStyle w:val="TextBody"/>
        <w:numPr>
          <w:ilvl w:val="0"/>
          <w:numId w:val="17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中的逻辑运算符包括</w:t>
      </w:r>
      <w:r>
        <w:rPr>
          <w:b/>
          <w:bCs/>
          <w:color w:val="000000"/>
          <w:sz w:val="20"/>
          <w:szCs w:val="20"/>
          <w:highlight w:val="yellow"/>
        </w:rPr>
        <w:t>与</w:t>
      </w:r>
      <w:r>
        <w:rPr>
          <w:b/>
          <w:bCs/>
          <w:color w:val="000000"/>
          <w:sz w:val="20"/>
          <w:szCs w:val="20"/>
          <w:highlight w:val="yellow"/>
        </w:rPr>
        <w:t xml:space="preserve">(and), </w:t>
      </w:r>
      <w:r>
        <w:rPr>
          <w:b/>
          <w:bCs/>
          <w:color w:val="000000"/>
          <w:sz w:val="20"/>
          <w:szCs w:val="20"/>
          <w:highlight w:val="yellow"/>
        </w:rPr>
        <w:t>或</w:t>
      </w:r>
      <w:r>
        <w:rPr>
          <w:b/>
          <w:bCs/>
          <w:color w:val="000000"/>
          <w:sz w:val="20"/>
          <w:szCs w:val="20"/>
          <w:highlight w:val="yellow"/>
        </w:rPr>
        <w:t xml:space="preserve">(or), </w:t>
      </w:r>
      <w:r>
        <w:rPr>
          <w:b/>
          <w:bCs/>
          <w:color w:val="000000"/>
          <w:sz w:val="20"/>
          <w:szCs w:val="20"/>
          <w:highlight w:val="yellow"/>
        </w:rPr>
        <w:t>非</w:t>
      </w:r>
      <w:r>
        <w:rPr>
          <w:b/>
          <w:bCs/>
          <w:color w:val="000000"/>
          <w:sz w:val="20"/>
          <w:szCs w:val="20"/>
          <w:highlight w:val="yellow"/>
        </w:rPr>
        <w:t>(not)</w:t>
      </w:r>
      <w:r>
        <w:rPr>
          <w:b w:val="false"/>
          <w:bCs w:val="false"/>
          <w:color w:val="000000"/>
          <w:sz w:val="20"/>
          <w:szCs w:val="20"/>
        </w:rPr>
        <w:t>三种</w:t>
      </w:r>
    </w:p>
    <w:p>
      <w:pPr>
        <w:pStyle w:val="TextBody"/>
        <w:spacing w:lineRule="auto" w:line="240" w:before="114" w:after="114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3.1  and</w:t>
      </w:r>
    </w:p>
    <w:p>
      <w:pPr>
        <w:pStyle w:val="TextBody"/>
        <w:spacing w:lineRule="auto" w:line="240" w:before="57" w:after="57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  <w:t xml:space="preserve">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条件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1 and </w:t>
      </w:r>
      <w:r>
        <w:rPr>
          <w:b w:val="false"/>
          <w:bCs w:val="false"/>
          <w:color w:val="000000"/>
          <w:sz w:val="20"/>
          <w:szCs w:val="20"/>
          <w:highlight w:val="yellow"/>
        </w:rPr>
        <w:t>条件</w:t>
      </w:r>
      <w:r>
        <w:rPr>
          <w:b w:val="false"/>
          <w:bCs w:val="false"/>
          <w:color w:val="000000"/>
          <w:sz w:val="20"/>
          <w:szCs w:val="20"/>
          <w:highlight w:val="yellow"/>
        </w:rPr>
        <w:t>2</w:t>
      </w:r>
    </w:p>
    <w:p>
      <w:pPr>
        <w:pStyle w:val="TextBody"/>
        <w:numPr>
          <w:ilvl w:val="0"/>
          <w:numId w:val="18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两个条件同时满足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返回</w:t>
      </w:r>
      <w:r>
        <w:rPr>
          <w:b w:val="false"/>
          <w:bCs w:val="false"/>
          <w:color w:val="000000"/>
          <w:sz w:val="20"/>
          <w:szCs w:val="20"/>
        </w:rPr>
        <w:t>True</w:t>
      </w:r>
    </w:p>
    <w:p>
      <w:pPr>
        <w:pStyle w:val="TextBody"/>
        <w:numPr>
          <w:ilvl w:val="0"/>
          <w:numId w:val="18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只要由一个不满足</w:t>
      </w:r>
      <w:r>
        <w:rPr>
          <w:b w:val="false"/>
          <w:bCs w:val="false"/>
          <w:color w:val="000000"/>
          <w:sz w:val="20"/>
          <w:szCs w:val="20"/>
        </w:rPr>
        <w:t xml:space="preserve">, </w:t>
      </w:r>
      <w:r>
        <w:rPr>
          <w:b w:val="false"/>
          <w:bCs w:val="false"/>
          <w:color w:val="000000"/>
          <w:sz w:val="20"/>
          <w:szCs w:val="20"/>
        </w:rPr>
        <w:t>就返回</w:t>
      </w:r>
      <w:r>
        <w:rPr>
          <w:b w:val="false"/>
          <w:bCs w:val="false"/>
          <w:color w:val="000000"/>
          <w:sz w:val="20"/>
          <w:szCs w:val="20"/>
        </w:rPr>
        <w:t>False</w:t>
      </w:r>
    </w:p>
    <w:p>
      <w:pPr>
        <w:pStyle w:val="TextBody"/>
        <w:numPr>
          <w:ilvl w:val="0"/>
          <w:numId w:val="0"/>
        </w:numPr>
        <w:spacing w:lineRule="auto" w:line="240" w:before="0" w:after="0"/>
        <w:ind w:left="720" w:hanging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539115</wp:posOffset>
            </wp:positionH>
            <wp:positionV relativeFrom="paragraph">
              <wp:posOffset>27305</wp:posOffset>
            </wp:positionV>
            <wp:extent cx="1407160" cy="1156335"/>
            <wp:effectExtent l="0" t="0" r="0" b="0"/>
            <wp:wrapSquare wrapText="largest"/>
            <wp:docPr id="2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16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3.2  or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          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条件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1  or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条件</w:t>
      </w:r>
      <w:r>
        <w:rPr>
          <w:b w:val="false"/>
          <w:bCs w:val="false"/>
          <w:color w:val="000000"/>
          <w:sz w:val="20"/>
          <w:szCs w:val="20"/>
          <w:highlight w:val="yellow"/>
        </w:rPr>
        <w:t>2</w:t>
      </w:r>
    </w:p>
    <w:p>
      <w:pPr>
        <w:pStyle w:val="TextBody"/>
        <w:numPr>
          <w:ilvl w:val="0"/>
          <w:numId w:val="19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只要有一个条件满足</w:t>
      </w:r>
      <w:r>
        <w:rPr>
          <w:b w:val="false"/>
          <w:bCs w:val="false"/>
          <w:color w:val="000000"/>
          <w:sz w:val="20"/>
          <w:szCs w:val="20"/>
        </w:rPr>
        <w:t xml:space="preserve">, </w:t>
      </w:r>
      <w:r>
        <w:rPr>
          <w:b w:val="false"/>
          <w:bCs w:val="false"/>
          <w:color w:val="000000"/>
          <w:sz w:val="20"/>
          <w:szCs w:val="20"/>
        </w:rPr>
        <w:t>就返回</w:t>
      </w:r>
      <w:r>
        <w:rPr>
          <w:b w:val="false"/>
          <w:bCs w:val="false"/>
          <w:color w:val="000000"/>
          <w:sz w:val="20"/>
          <w:szCs w:val="20"/>
        </w:rPr>
        <w:t>True</w:t>
      </w:r>
    </w:p>
    <w:p>
      <w:pPr>
        <w:pStyle w:val="TextBody"/>
        <w:numPr>
          <w:ilvl w:val="0"/>
          <w:numId w:val="19"/>
        </w:numPr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两个条件都不满足</w:t>
      </w:r>
      <w:r>
        <w:rPr>
          <w:b w:val="false"/>
          <w:bCs w:val="false"/>
          <w:color w:val="000000"/>
          <w:sz w:val="20"/>
          <w:szCs w:val="20"/>
        </w:rPr>
        <w:t xml:space="preserve">, </w:t>
      </w:r>
      <w:r>
        <w:rPr>
          <w:b w:val="false"/>
          <w:bCs w:val="false"/>
          <w:color w:val="000000"/>
          <w:sz w:val="20"/>
          <w:szCs w:val="20"/>
        </w:rPr>
        <w:t>返回</w:t>
      </w:r>
      <w:r>
        <w:rPr>
          <w:b w:val="false"/>
          <w:bCs w:val="false"/>
          <w:color w:val="000000"/>
          <w:sz w:val="20"/>
          <w:szCs w:val="20"/>
        </w:rPr>
        <w:t>False</w:t>
      </w:r>
    </w:p>
    <w:p>
      <w:pPr>
        <w:pStyle w:val="TextBody"/>
        <w:numPr>
          <w:ilvl w:val="0"/>
          <w:numId w:val="0"/>
        </w:numPr>
        <w:spacing w:lineRule="auto" w:line="240" w:before="0" w:after="0"/>
        <w:ind w:left="720" w:hanging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478790</wp:posOffset>
            </wp:positionH>
            <wp:positionV relativeFrom="paragraph">
              <wp:posOffset>9525</wp:posOffset>
            </wp:positionV>
            <wp:extent cx="1325245" cy="1075690"/>
            <wp:effectExtent l="0" t="0" r="0" b="0"/>
            <wp:wrapSquare wrapText="largest"/>
            <wp:docPr id="2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4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spacing w:lineRule="auto" w:line="240" w:before="0" w:after="0"/>
        <w:ind w:left="720" w:hanging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57" w:after="57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</w:r>
    </w:p>
    <w:p>
      <w:pPr>
        <w:pStyle w:val="TextBody"/>
        <w:spacing w:lineRule="auto" w:line="240" w:before="57" w:after="57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3.3  not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  <w:t xml:space="preserve">        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 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not </w:t>
      </w:r>
      <w:r>
        <w:rPr>
          <w:b w:val="false"/>
          <w:bCs w:val="false"/>
          <w:color w:val="000000"/>
          <w:sz w:val="20"/>
          <w:szCs w:val="20"/>
          <w:highlight w:val="yellow"/>
        </w:rPr>
        <w:t>条件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  <w:t xml:space="preserve">           </w:t>
      </w:r>
      <w:r>
        <w:rPr>
          <w:b w:val="false"/>
          <w:bCs w:val="false"/>
          <w:color w:val="000000"/>
          <w:sz w:val="20"/>
          <w:szCs w:val="20"/>
        </w:rPr>
        <w:t>非</w:t>
      </w:r>
      <w:r>
        <w:rPr>
          <w:b w:val="false"/>
          <w:bCs w:val="false"/>
          <w:color w:val="000000"/>
          <w:sz w:val="20"/>
          <w:szCs w:val="20"/>
        </w:rPr>
        <w:t>/</w:t>
      </w:r>
      <w:r>
        <w:rPr>
          <w:b w:val="false"/>
          <w:bCs w:val="false"/>
          <w:color w:val="000000"/>
          <w:sz w:val="20"/>
          <w:szCs w:val="20"/>
        </w:rPr>
        <w:t>不是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319405</wp:posOffset>
            </wp:positionH>
            <wp:positionV relativeFrom="paragraph">
              <wp:posOffset>12065</wp:posOffset>
            </wp:positionV>
            <wp:extent cx="900430" cy="681990"/>
            <wp:effectExtent l="0" t="0" r="0" b="0"/>
            <wp:wrapSquare wrapText="largest"/>
            <wp:docPr id="2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43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TextBody"/>
        <w:spacing w:lineRule="auto" w:line="240" w:before="0" w:after="0"/>
        <w:jc w:val="center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194. </w:t>
      </w:r>
      <w:r>
        <w:rPr>
          <w:b/>
          <w:bCs/>
          <w:color w:val="000000"/>
          <w:sz w:val="22"/>
          <w:szCs w:val="22"/>
        </w:rPr>
        <w:t>逻辑运算演练</w:t>
      </w:r>
      <w:r>
        <w:rPr>
          <w:b/>
          <w:bCs/>
          <w:color w:val="000000"/>
          <w:sz w:val="22"/>
          <w:szCs w:val="22"/>
        </w:rPr>
        <w:t>-----</w:t>
      </w:r>
      <w:r>
        <w:rPr>
          <w:b/>
          <w:bCs/>
          <w:color w:val="000000"/>
          <w:sz w:val="22"/>
          <w:szCs w:val="22"/>
        </w:rPr>
        <w:t>考试成绩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     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or </w:t>
      </w:r>
      <w:r>
        <w:rPr>
          <w:b/>
          <w:bCs/>
          <w:color w:val="000000"/>
          <w:sz w:val="22"/>
          <w:szCs w:val="22"/>
        </w:rPr>
        <w:t>演练</w:t>
      </w:r>
    </w:p>
    <w:p>
      <w:pPr>
        <w:pStyle w:val="TextBody"/>
        <w:spacing w:lineRule="auto" w:line="240" w:before="0" w:after="0"/>
        <w:jc w:val="center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</w:t>
      </w:r>
      <w:r>
        <w:rPr>
          <w:b/>
          <w:bCs/>
          <w:color w:val="000000"/>
          <w:sz w:val="22"/>
          <w:szCs w:val="22"/>
        </w:rPr>
        <w:t>196. elif</w:t>
      </w:r>
      <w:r>
        <w:rPr>
          <w:b/>
          <w:bCs/>
          <w:color w:val="000000"/>
          <w:sz w:val="22"/>
          <w:szCs w:val="22"/>
        </w:rPr>
        <w:t>语法</w:t>
      </w:r>
    </w:p>
    <w:p>
      <w:pPr>
        <w:pStyle w:val="TextBody"/>
        <w:spacing w:lineRule="auto" w:line="240" w:before="57" w:after="57"/>
        <w:jc w:val="left"/>
        <w:rPr>
          <w:rFonts w:ascii="DejaVu Sans Mono" w:hAnsi="DejaVu Sans Mono"/>
          <w:b/>
          <w:b/>
          <w:bCs/>
          <w:color w:val="000000"/>
          <w:sz w:val="22"/>
          <w:szCs w:val="22"/>
        </w:rPr>
      </w:pPr>
      <w:r>
        <w:rPr>
          <w:rFonts w:ascii="DejaVu Sans Mono" w:hAnsi="DejaVu Sans Mono"/>
          <w:b/>
          <w:bCs/>
          <w:color w:val="000000"/>
          <w:sz w:val="22"/>
          <w:szCs w:val="22"/>
        </w:rPr>
        <w:t>1. elif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 xml:space="preserve">   </w:t>
      </w:r>
      <w:r>
        <w:rPr>
          <w:b w:val="false"/>
          <w:bCs w:val="false"/>
          <w:color w:val="000000"/>
          <w:sz w:val="21"/>
          <w:szCs w:val="21"/>
        </w:rPr>
        <w:t xml:space="preserve">  </w:t>
      </w:r>
      <w:r>
        <w:rPr>
          <w:b w:val="false"/>
          <w:bCs w:val="false"/>
          <w:color w:val="000000"/>
          <w:sz w:val="21"/>
          <w:szCs w:val="21"/>
        </w:rPr>
        <w:t>再增加一些条件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需要执行的代码也不同时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就可以用</w:t>
      </w:r>
      <w:r>
        <w:rPr>
          <w:b w:val="false"/>
          <w:bCs w:val="false"/>
          <w:color w:val="000000"/>
          <w:sz w:val="21"/>
          <w:szCs w:val="21"/>
        </w:rPr>
        <w:t>elif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1"/>
          <w:szCs w:val="21"/>
        </w:rPr>
        <w:t xml:space="preserve"> </w:t>
      </w:r>
      <w:r>
        <w:rPr>
          <w:b w:val="false"/>
          <w:bCs w:val="false"/>
          <w:color w:val="000000"/>
          <w:sz w:val="21"/>
          <w:szCs w:val="21"/>
        </w:rPr>
        <w:tab/>
        <w:t xml:space="preserve">  if </w:t>
      </w:r>
      <w:r>
        <w:rPr>
          <w:b w:val="false"/>
          <w:bCs w:val="false"/>
          <w:color w:val="000000"/>
          <w:sz w:val="21"/>
          <w:szCs w:val="21"/>
        </w:rPr>
        <w:t>条件</w:t>
      </w:r>
      <w:r>
        <w:rPr>
          <w:b w:val="false"/>
          <w:bCs w:val="false"/>
          <w:color w:val="000000"/>
          <w:sz w:val="21"/>
          <w:szCs w:val="21"/>
        </w:rPr>
        <w:t>1: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 </w:t>
      </w:r>
      <w:r>
        <w:rPr>
          <w:b w:val="false"/>
          <w:bCs w:val="false"/>
          <w:color w:val="000000"/>
          <w:sz w:val="21"/>
          <w:szCs w:val="21"/>
        </w:rPr>
        <w:tab/>
        <w:tab/>
        <w:t xml:space="preserve">  </w:t>
      </w:r>
      <w:r>
        <w:rPr>
          <w:b w:val="false"/>
          <w:bCs w:val="false"/>
          <w:color w:val="000000"/>
          <w:sz w:val="21"/>
          <w:szCs w:val="21"/>
        </w:rPr>
        <w:t>条件</w:t>
      </w:r>
      <w:r>
        <w:rPr>
          <w:b w:val="false"/>
          <w:bCs w:val="false"/>
          <w:color w:val="000000"/>
          <w:sz w:val="21"/>
          <w:szCs w:val="21"/>
        </w:rPr>
        <w:t>1</w:t>
      </w:r>
      <w:r>
        <w:rPr>
          <w:b w:val="false"/>
          <w:bCs w:val="false"/>
          <w:color w:val="000000"/>
          <w:sz w:val="21"/>
          <w:szCs w:val="21"/>
        </w:rPr>
        <w:t>满足执行的代码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</w:t>
      </w:r>
      <w:r>
        <w:rPr>
          <w:b w:val="false"/>
          <w:bCs w:val="false"/>
          <w:color w:val="000000"/>
          <w:sz w:val="21"/>
          <w:szCs w:val="21"/>
        </w:rPr>
        <w:tab/>
        <w:t xml:space="preserve">elif </w:t>
      </w:r>
      <w:r>
        <w:rPr>
          <w:b w:val="false"/>
          <w:bCs w:val="false"/>
          <w:color w:val="000000"/>
          <w:sz w:val="21"/>
          <w:szCs w:val="21"/>
        </w:rPr>
        <w:t>条件</w:t>
      </w:r>
      <w:r>
        <w:rPr>
          <w:b w:val="false"/>
          <w:bCs w:val="false"/>
          <w:color w:val="000000"/>
          <w:sz w:val="21"/>
          <w:szCs w:val="21"/>
        </w:rPr>
        <w:t>2: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  </w:t>
      </w:r>
      <w:r>
        <w:rPr>
          <w:b w:val="false"/>
          <w:bCs w:val="false"/>
          <w:color w:val="000000"/>
          <w:sz w:val="21"/>
          <w:szCs w:val="21"/>
        </w:rPr>
        <w:tab/>
        <w:tab/>
        <w:t xml:space="preserve">  </w:t>
      </w:r>
      <w:r>
        <w:rPr>
          <w:b w:val="false"/>
          <w:bCs w:val="false"/>
          <w:color w:val="000000"/>
          <w:sz w:val="21"/>
          <w:szCs w:val="21"/>
        </w:rPr>
        <w:t>条件</w:t>
      </w:r>
      <w:r>
        <w:rPr>
          <w:b w:val="false"/>
          <w:bCs w:val="false"/>
          <w:color w:val="000000"/>
          <w:sz w:val="21"/>
          <w:szCs w:val="21"/>
        </w:rPr>
        <w:t>2</w:t>
      </w:r>
      <w:r>
        <w:rPr>
          <w:b w:val="false"/>
          <w:bCs w:val="false"/>
          <w:color w:val="000000"/>
          <w:sz w:val="21"/>
          <w:szCs w:val="21"/>
        </w:rPr>
        <w:t>满足执行的代码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</w:t>
      </w:r>
      <w:r>
        <w:rPr>
          <w:b w:val="false"/>
          <w:bCs w:val="false"/>
          <w:color w:val="000000"/>
          <w:sz w:val="21"/>
          <w:szCs w:val="21"/>
        </w:rPr>
        <w:tab/>
        <w:t>…….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</w:t>
      </w:r>
      <w:r>
        <w:rPr>
          <w:b w:val="false"/>
          <w:bCs w:val="false"/>
          <w:color w:val="000000"/>
          <w:sz w:val="21"/>
          <w:szCs w:val="21"/>
        </w:rPr>
        <w:tab/>
        <w:t xml:space="preserve">else: 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      </w:t>
      </w:r>
      <w:r>
        <w:rPr>
          <w:b w:val="false"/>
          <w:bCs w:val="false"/>
          <w:color w:val="000000"/>
          <w:sz w:val="21"/>
          <w:szCs w:val="21"/>
        </w:rPr>
        <w:tab/>
        <w:t xml:space="preserve"> </w:t>
      </w:r>
      <w:r>
        <w:rPr>
          <w:b w:val="false"/>
          <w:bCs w:val="false"/>
          <w:color w:val="000000"/>
          <w:sz w:val="21"/>
          <w:szCs w:val="21"/>
        </w:rPr>
        <w:t>以上都不满足时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执行的代码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1"/>
          <w:szCs w:val="21"/>
        </w:rPr>
        <w:t xml:space="preserve">  </w:t>
      </w:r>
      <w:r>
        <w:rPr>
          <w:b w:val="false"/>
          <w:bCs w:val="false"/>
          <w:color w:val="000000"/>
          <w:sz w:val="21"/>
          <w:szCs w:val="21"/>
        </w:rPr>
        <w:t>注意</w:t>
      </w:r>
      <w:r>
        <w:rPr>
          <w:b w:val="false"/>
          <w:bCs w:val="false"/>
          <w:color w:val="000000"/>
          <w:sz w:val="21"/>
          <w:szCs w:val="21"/>
        </w:rPr>
        <w:t>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1. elif</w:t>
      </w:r>
      <w:r>
        <w:rPr>
          <w:b w:val="false"/>
          <w:bCs w:val="false"/>
          <w:color w:val="000000"/>
          <w:sz w:val="21"/>
          <w:szCs w:val="21"/>
        </w:rPr>
        <w:t>和</w:t>
      </w:r>
      <w:r>
        <w:rPr>
          <w:b w:val="false"/>
          <w:bCs w:val="false"/>
          <w:color w:val="000000"/>
          <w:sz w:val="21"/>
          <w:szCs w:val="21"/>
        </w:rPr>
        <w:t>else</w:t>
      </w:r>
      <w:r>
        <w:rPr>
          <w:b w:val="false"/>
          <w:bCs w:val="false"/>
          <w:color w:val="000000"/>
          <w:sz w:val="21"/>
          <w:szCs w:val="21"/>
        </w:rPr>
        <w:t>都必须和</w:t>
      </w:r>
      <w:r>
        <w:rPr>
          <w:b w:val="false"/>
          <w:bCs w:val="false"/>
          <w:color w:val="000000"/>
          <w:sz w:val="21"/>
          <w:szCs w:val="21"/>
        </w:rPr>
        <w:t>if</w:t>
      </w:r>
      <w:r>
        <w:rPr>
          <w:b w:val="false"/>
          <w:bCs w:val="false"/>
          <w:color w:val="000000"/>
          <w:sz w:val="21"/>
          <w:szCs w:val="21"/>
        </w:rPr>
        <w:t>一起使用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而不单独使用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1"/>
          <w:szCs w:val="21"/>
        </w:rPr>
        <w:t xml:space="preserve">2. </w:t>
      </w:r>
      <w:r>
        <w:rPr>
          <w:b w:val="false"/>
          <w:bCs w:val="false"/>
          <w:color w:val="000000"/>
          <w:sz w:val="21"/>
          <w:szCs w:val="21"/>
          <w:highlight w:val="yellow"/>
        </w:rPr>
        <w:t>可以将</w:t>
      </w:r>
      <w:r>
        <w:rPr>
          <w:b w:val="false"/>
          <w:bCs w:val="false"/>
          <w:color w:val="000000"/>
          <w:sz w:val="21"/>
          <w:szCs w:val="21"/>
          <w:highlight w:val="yellow"/>
        </w:rPr>
        <w:t>if, elif</w:t>
      </w:r>
      <w:r>
        <w:rPr>
          <w:b w:val="false"/>
          <w:bCs w:val="false"/>
          <w:color w:val="000000"/>
          <w:sz w:val="21"/>
          <w:szCs w:val="21"/>
          <w:highlight w:val="yellow"/>
        </w:rPr>
        <w:t>和</w:t>
      </w:r>
      <w:r>
        <w:rPr>
          <w:b w:val="false"/>
          <w:bCs w:val="false"/>
          <w:color w:val="000000"/>
          <w:sz w:val="21"/>
          <w:szCs w:val="21"/>
          <w:highlight w:val="yellow"/>
        </w:rPr>
        <w:t>else</w:t>
      </w:r>
      <w:r>
        <w:rPr>
          <w:b w:val="false"/>
          <w:bCs w:val="false"/>
          <w:color w:val="000000"/>
          <w:sz w:val="21"/>
          <w:szCs w:val="21"/>
          <w:highlight w:val="yellow"/>
        </w:rPr>
        <w:t>以及各自的缩进的代码</w:t>
      </w:r>
      <w:r>
        <w:rPr>
          <w:b w:val="false"/>
          <w:bCs w:val="false"/>
          <w:color w:val="000000"/>
          <w:sz w:val="21"/>
          <w:szCs w:val="21"/>
          <w:highlight w:val="yellow"/>
        </w:rPr>
        <w:t>.</w:t>
      </w:r>
      <w:r>
        <w:rPr>
          <w:b w:val="false"/>
          <w:bCs w:val="false"/>
          <w:color w:val="000000"/>
          <w:sz w:val="21"/>
          <w:szCs w:val="21"/>
          <w:highlight w:val="yellow"/>
        </w:rPr>
        <w:t>看成一个完整的代码块</w:t>
      </w:r>
      <w:r>
        <w:rPr>
          <w:b w:val="false"/>
          <w:bCs w:val="false"/>
          <w:color w:val="000000"/>
          <w:sz w:val="21"/>
          <w:szCs w:val="21"/>
          <w:highlight w:val="yellow"/>
        </w:rPr>
        <w:t>.</w:t>
      </w:r>
    </w:p>
    <w:p>
      <w:pPr>
        <w:pStyle w:val="PreformattedText"/>
        <w:spacing w:lineRule="auto" w:line="240" w:before="57" w:after="57"/>
        <w:jc w:val="left"/>
        <w:rPr>
          <w:b/>
          <w:b/>
          <w:bCs/>
          <w:i w:val="false"/>
          <w:i w:val="false"/>
          <w:iCs w:val="false"/>
          <w:color w:val="8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0000"/>
          <w:sz w:val="22"/>
          <w:szCs w:val="22"/>
        </w:rPr>
        <w:t xml:space="preserve"># </w:t>
      </w:r>
      <w:r>
        <w:rPr>
          <w:rFonts w:eastAsia="DejaVu Sans Mono"/>
          <w:b w:val="false"/>
          <w:bCs w:val="false"/>
          <w:i w:val="false"/>
          <w:iCs w:val="false"/>
          <w:color w:val="800000"/>
          <w:sz w:val="22"/>
          <w:szCs w:val="22"/>
        </w:rPr>
        <w:t>判断要用</w:t>
      </w:r>
      <w:r>
        <w:rPr>
          <w:rFonts w:eastAsia="DejaVu Sans Mono"/>
          <w:b w:val="false"/>
          <w:bCs w:val="false"/>
          <w:i w:val="false"/>
          <w:iCs w:val="false"/>
          <w:color w:val="800000"/>
          <w:sz w:val="22"/>
          <w:szCs w:val="22"/>
        </w:rPr>
        <w:t>==</w:t>
      </w:r>
    </w:p>
    <w:p>
      <w:pPr>
        <w:pStyle w:val="PreformattedText"/>
        <w:spacing w:lineRule="auto" w:line="240" w:before="57" w:after="57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0000"/>
          <w:sz w:val="21"/>
          <w:szCs w:val="21"/>
          <w:highlight w:val="yellow"/>
        </w:rPr>
        <w:t>代码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0000"/>
          <w:sz w:val="21"/>
          <w:szCs w:val="21"/>
          <w:highlight w:val="yellow"/>
        </w:rPr>
        <w:t>:</w:t>
      </w:r>
    </w:p>
    <w:p>
      <w:pPr>
        <w:pStyle w:val="PreformattedText"/>
        <w:spacing w:lineRule="auto" w:line="240" w:before="57" w:after="57"/>
        <w:jc w:val="lef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定义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holiday_name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字符串变量记录节日名称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holiday_name =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生日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如果是情人节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应该买玫瑰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/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看电影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判断要用两个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=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if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holiday_name ==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情人节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应该买玫瑰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应该看电影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如果是平安夜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应该买苹果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/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吃大餐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elif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holiday_name ==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平安夜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应该买苹果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应该吃大餐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如果是生日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应该买蛋糕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elif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holiday_name ==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生日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应该买蛋糕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其他的日子每天都是节日啊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......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else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spacing w:before="0" w:after="283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每天都是节日啊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!"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elif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的应用场景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: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同时判断多个条件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所有的条件都是</w:t>
      </w:r>
      <w:r>
        <w:rPr>
          <w:rFonts w:ascii="DejaVu Sans Mono" w:hAnsi="DejaVu Sans Mono"/>
          <w:b w:val="false"/>
          <w:bCs w:val="false"/>
          <w:i w:val="false"/>
          <w:iCs w:val="false"/>
          <w:color w:val="FF3333"/>
          <w:sz w:val="22"/>
          <w:szCs w:val="22"/>
          <w:highlight w:val="yellow"/>
        </w:rPr>
        <w:t>平级的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0000"/>
          <w:sz w:val="22"/>
          <w:szCs w:val="22"/>
          <w:highlight w:val="yellow"/>
        </w:rPr>
        <w:t>.</w:t>
      </w:r>
    </w:p>
    <w:p>
      <w:pPr>
        <w:pStyle w:val="PreformattedText"/>
        <w:spacing w:lineRule="auto" w:line="240" w:before="114" w:after="114"/>
        <w:jc w:val="center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2.if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嵌套</w:t>
      </w:r>
    </w:p>
    <w:p>
      <w:pPr>
        <w:pStyle w:val="TextBody"/>
        <w:spacing w:lineRule="auto" w:line="240" w:before="57" w:after="57"/>
        <w:jc w:val="left"/>
        <w:rPr>
          <w:b/>
          <w:b/>
          <w:bCs/>
          <w:color w:val="FF6600"/>
          <w:sz w:val="22"/>
          <w:szCs w:val="22"/>
        </w:rPr>
      </w:pPr>
      <w:r>
        <w:rPr>
          <w:b w:val="false"/>
          <w:bCs w:val="false"/>
          <w:color w:val="000000"/>
          <w:sz w:val="21"/>
          <w:szCs w:val="21"/>
          <w:highlight w:val="yellow"/>
        </w:rPr>
        <w:t>应用场景</w:t>
      </w:r>
      <w:r>
        <w:rPr>
          <w:b w:val="false"/>
          <w:bCs w:val="false"/>
          <w:color w:val="000000"/>
          <w:sz w:val="21"/>
          <w:szCs w:val="21"/>
          <w:highlight w:val="yellow"/>
        </w:rPr>
        <w:t xml:space="preserve">: </w:t>
      </w:r>
      <w:r>
        <w:rPr>
          <w:b w:val="false"/>
          <w:bCs w:val="false"/>
          <w:color w:val="FF3333"/>
          <w:sz w:val="21"/>
          <w:szCs w:val="21"/>
          <w:highlight w:val="yellow"/>
        </w:rPr>
        <w:t>在之前条件满足的前提下</w:t>
      </w:r>
      <w:r>
        <w:rPr>
          <w:b w:val="false"/>
          <w:bCs w:val="false"/>
          <w:color w:val="FF3333"/>
          <w:sz w:val="21"/>
          <w:szCs w:val="21"/>
          <w:highlight w:val="yellow"/>
        </w:rPr>
        <w:t xml:space="preserve">, </w:t>
      </w:r>
      <w:r>
        <w:rPr>
          <w:b w:val="false"/>
          <w:bCs w:val="false"/>
          <w:color w:val="FF3333"/>
          <w:sz w:val="21"/>
          <w:szCs w:val="21"/>
          <w:highlight w:val="yellow"/>
        </w:rPr>
        <w:t>再增加额外的判断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if</w:t>
      </w:r>
      <w:r>
        <w:rPr>
          <w:b w:val="false"/>
          <w:bCs w:val="false"/>
          <w:color w:val="000000"/>
          <w:sz w:val="21"/>
          <w:szCs w:val="21"/>
        </w:rPr>
        <w:t>的嵌套的语法格式</w:t>
      </w:r>
      <w:r>
        <w:rPr>
          <w:b w:val="false"/>
          <w:bCs w:val="false"/>
          <w:color w:val="000000"/>
          <w:sz w:val="21"/>
          <w:szCs w:val="21"/>
        </w:rPr>
        <w:t>,</w:t>
      </w:r>
      <w:r>
        <w:rPr>
          <w:b w:val="false"/>
          <w:bCs w:val="false"/>
          <w:color w:val="000000"/>
          <w:sz w:val="21"/>
          <w:szCs w:val="21"/>
        </w:rPr>
        <w:t>除了缩进之外和之前的没有区别</w:t>
      </w:r>
    </w:p>
    <w:p>
      <w:pPr>
        <w:pStyle w:val="TextBody"/>
        <w:spacing w:lineRule="auto" w:line="240" w:before="57" w:after="57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>语法格式如下</w:t>
      </w:r>
      <w:r>
        <w:rPr>
          <w:b w:val="false"/>
          <w:bCs w:val="false"/>
          <w:color w:val="000000"/>
          <w:sz w:val="21"/>
          <w:szCs w:val="21"/>
        </w:rPr>
        <w:t>: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183515</wp:posOffset>
            </wp:positionH>
            <wp:positionV relativeFrom="paragraph">
              <wp:posOffset>27940</wp:posOffset>
            </wp:positionV>
            <wp:extent cx="1260475" cy="1480185"/>
            <wp:effectExtent l="0" t="0" r="0" b="0"/>
            <wp:wrapSquare wrapText="largest"/>
            <wp:docPr id="2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4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       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  <w:t xml:space="preserve">   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FF3333"/>
          <w:sz w:val="21"/>
          <w:szCs w:val="21"/>
        </w:rPr>
      </w:pPr>
      <w:r>
        <w:rPr>
          <w:b w:val="false"/>
          <w:bCs w:val="false"/>
          <w:color w:val="FF3333"/>
          <w:sz w:val="21"/>
          <w:szCs w:val="21"/>
        </w:rPr>
        <w:tab/>
      </w:r>
      <w:r>
        <w:rPr>
          <w:b w:val="false"/>
          <w:bCs w:val="false"/>
          <w:color w:val="FF3333"/>
          <w:sz w:val="21"/>
          <w:szCs w:val="21"/>
        </w:rPr>
        <w:t>注意对齐格式</w:t>
      </w:r>
    </w:p>
    <w:p>
      <w:pPr>
        <w:pStyle w:val="TextBody"/>
        <w:spacing w:lineRule="auto" w:line="240" w:before="0" w:after="0"/>
        <w:jc w:val="left"/>
        <w:rPr>
          <w:b/>
          <w:b/>
          <w:bCs/>
          <w:color w:val="FF3333"/>
          <w:sz w:val="22"/>
          <w:szCs w:val="22"/>
          <w:highlight w:val="yellow"/>
        </w:rPr>
      </w:pPr>
      <w:r>
        <w:rPr>
          <w:b w:val="false"/>
          <w:bCs w:val="false"/>
          <w:color w:val="FF3333"/>
          <w:sz w:val="22"/>
          <w:szCs w:val="22"/>
          <w:highlight w:val="yellow"/>
        </w:rPr>
        <w:t>Tab</w:t>
      </w:r>
      <w:r>
        <w:rPr>
          <w:b w:val="false"/>
          <w:bCs w:val="false"/>
          <w:color w:val="FF3333"/>
          <w:sz w:val="22"/>
          <w:szCs w:val="22"/>
          <w:highlight w:val="yellow"/>
        </w:rPr>
        <w:t>键向右缩进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FF3333"/>
          <w:sz w:val="22"/>
          <w:szCs w:val="22"/>
          <w:highlight w:val="yellow"/>
        </w:rPr>
      </w:pPr>
      <w:r>
        <w:rPr>
          <w:b w:val="false"/>
          <w:bCs w:val="false"/>
          <w:color w:val="FF3333"/>
          <w:sz w:val="22"/>
          <w:szCs w:val="22"/>
          <w:highlight w:val="yellow"/>
        </w:rPr>
        <w:t>Shift+Tab</w:t>
      </w:r>
      <w:r>
        <w:rPr>
          <w:b w:val="false"/>
          <w:bCs w:val="false"/>
          <w:color w:val="FF3333"/>
          <w:sz w:val="22"/>
          <w:szCs w:val="22"/>
          <w:highlight w:val="yellow"/>
        </w:rPr>
        <w:t>键向左缩进</w:t>
      </w:r>
    </w:p>
    <w:p>
      <w:pPr>
        <w:pStyle w:val="TextBody"/>
        <w:spacing w:lineRule="auto" w:line="240" w:before="0" w:after="0"/>
        <w:jc w:val="center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 xml:space="preserve">203. </w:t>
      </w:r>
      <w:r>
        <w:rPr>
          <w:b w:val="false"/>
          <w:bCs w:val="false"/>
          <w:color w:val="000000"/>
          <w:sz w:val="22"/>
          <w:szCs w:val="22"/>
        </w:rPr>
        <w:t>石头剪刀布游戏演练</w:t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91440</wp:posOffset>
            </wp:positionH>
            <wp:positionV relativeFrom="paragraph">
              <wp:posOffset>116840</wp:posOffset>
            </wp:positionV>
            <wp:extent cx="2517140" cy="1908810"/>
            <wp:effectExtent l="0" t="0" r="0" b="0"/>
            <wp:wrapSquare wrapText="largest"/>
            <wp:docPr id="2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</w:r>
    </w:p>
    <w:p>
      <w:pPr>
        <w:pStyle w:val="TextBody"/>
        <w:spacing w:lineRule="auto" w:line="240" w:before="0" w:after="0"/>
        <w:jc w:val="left"/>
        <w:rPr>
          <w:b w:val="false"/>
          <w:b w:val="false"/>
          <w:bCs w:val="false"/>
          <w:color w:val="000000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在大条件前添加一个小括号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color w:val="000000"/>
          <w:sz w:val="24"/>
          <w:szCs w:val="24"/>
        </w:rPr>
        <w:t>每个小条件回车</w:t>
      </w:r>
      <w:r>
        <w:rPr>
          <w:b w:val="false"/>
          <w:bCs w:val="false"/>
          <w:color w:val="000000"/>
          <w:sz w:val="24"/>
          <w:szCs w:val="24"/>
        </w:rPr>
        <w:t xml:space="preserve">, </w:t>
      </w:r>
      <w:r>
        <w:rPr>
          <w:b w:val="false"/>
          <w:bCs w:val="false"/>
          <w:color w:val="000000"/>
          <w:sz w:val="24"/>
          <w:szCs w:val="24"/>
        </w:rPr>
        <w:t>自动换行</w:t>
      </w:r>
    </w:p>
    <w:p>
      <w:pPr>
        <w:pStyle w:val="PreformattedText"/>
        <w:spacing w:lineRule="auto" w:line="240" w:before="0" w:after="0"/>
        <w:jc w:val="left"/>
        <w:rPr>
          <w:b/>
          <w:b/>
          <w:bCs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从控制台输入要出的拳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----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石头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(1)/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剪刀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(2)/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布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(3)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player =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input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请输入您要出的拳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--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石头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(1)/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剪刀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(2)/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布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(3):"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电脑出拳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computer 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玩家选择的拳头是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%d, 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电脑选择的拳头是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%d"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%(player, computer))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比较胜负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1.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石头 胜 剪刀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2.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剪刀 胜 布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3.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布 胜 石头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  <w:highlight w:val="yellow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if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((player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 xml:space="preserve">1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and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computer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>2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  <w:highlight w:val="yellow"/>
        </w:rPr>
      </w:pPr>
      <w:r>
        <w:rPr>
          <w:i w:val="false"/>
          <w:iCs w:val="false"/>
          <w:color w:val="000000"/>
          <w:sz w:val="18"/>
          <w:szCs w:val="18"/>
          <w:highlight w:val="yellow"/>
        </w:rPr>
        <w:t xml:space="preserve">     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or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(player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 xml:space="preserve">2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and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computer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>3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  <w:highlight w:val="yellow"/>
        </w:rPr>
      </w:pPr>
      <w:r>
        <w:rPr>
          <w:i w:val="false"/>
          <w:iCs w:val="false"/>
          <w:color w:val="000000"/>
          <w:sz w:val="18"/>
          <w:szCs w:val="18"/>
          <w:highlight w:val="yellow"/>
        </w:rPr>
        <w:t xml:space="preserve">     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or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(player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 xml:space="preserve">3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 xml:space="preserve">and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computer ==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  <w:highlight w:val="yellow"/>
        </w:rPr>
        <w:t>1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)):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玩家胜利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,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电脑弱爆了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平局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elif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player == computer:</w:t>
      </w:r>
    </w:p>
    <w:p>
      <w:pPr>
        <w:pStyle w:val="PreformattedTex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真是心有灵犀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,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再来一局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其他情况电脑胜利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else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spacing w:before="0" w:after="283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不服气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,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我们决战到天亮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!"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/>
          <w:b/>
          <w:b/>
          <w:bCs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</w:rPr>
        <w:t xml:space="preserve">2. 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1"/>
          <w:szCs w:val="21"/>
        </w:rPr>
        <w:t>随机数的处理</w:t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在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python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中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要使用随机数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首先需要导入随机数的模块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---”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工具包”</w:t>
      </w:r>
    </w:p>
    <w:p>
      <w:pPr>
        <w:pStyle w:val="PreformattedText"/>
        <w:spacing w:before="57" w:after="112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  <w:highlight w:val="red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red"/>
        </w:rPr>
        <w:t>import random</w:t>
      </w:r>
    </w:p>
    <w:p>
      <w:pPr>
        <w:pStyle w:val="PreformattedText"/>
        <w:spacing w:before="0" w:after="226"/>
        <w:rPr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导入模块后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直接在模块名称后面敲一个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.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然后按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Tab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键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会提示该模块中包含的所有函数</w:t>
      </w:r>
    </w:p>
    <w:p>
      <w:pPr>
        <w:pStyle w:val="PreformattedText"/>
        <w:spacing w:before="0" w:after="283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719455</wp:posOffset>
            </wp:positionH>
            <wp:positionV relativeFrom="paragraph">
              <wp:posOffset>-109220</wp:posOffset>
            </wp:positionV>
            <wp:extent cx="4438650" cy="2054860"/>
            <wp:effectExtent l="0" t="0" r="0" b="0"/>
            <wp:wrapSquare wrapText="largest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before="171" w:after="454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</w:r>
    </w:p>
    <w:p>
      <w:pPr>
        <w:pStyle w:val="PreformattedText"/>
        <w:spacing w:before="171" w:after="454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</w:r>
    </w:p>
    <w:p>
      <w:pPr>
        <w:pStyle w:val="PreformattedText"/>
        <w:spacing w:before="171" w:after="454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</w:r>
    </w:p>
    <w:p>
      <w:pPr>
        <w:pStyle w:val="PreformattedText"/>
        <w:spacing w:before="0" w:after="55"/>
        <w:rPr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random.randint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(a,b),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返回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[a,b]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之间的整数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包含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a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和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b</w:t>
      </w:r>
    </w:p>
    <w:p>
      <w:pPr>
        <w:pStyle w:val="PreformattedText"/>
        <w:spacing w:before="0" w:after="169"/>
        <w:rPr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type(random.randint(10,20))-----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&gt;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  <w:highlight w:val="yellow"/>
        </w:rPr>
        <w:t>int</w:t>
      </w:r>
    </w:p>
    <w:p>
      <w:pPr>
        <w:pStyle w:val="PreformattedText"/>
        <w:spacing w:before="0" w:after="169"/>
        <w:rPr>
          <w:b/>
          <w:b/>
          <w:bCs/>
          <w:color w:val="9900FF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random.randint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 xml:space="preserve">(10,10) # 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返回数字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10</w:t>
      </w:r>
    </w:p>
    <w:p>
      <w:pPr>
        <w:pStyle w:val="PreformattedText"/>
        <w:spacing w:before="0" w:after="169"/>
        <w:rPr>
          <w:b/>
          <w:b/>
          <w:bCs/>
          <w:color w:val="9900FF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random.randint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(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1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 xml:space="preserve">,10) 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 xml:space="preserve"># 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返回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1-10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之间的任意一个整数</w:t>
      </w:r>
    </w:p>
    <w:p>
      <w:pPr>
        <w:pStyle w:val="PreformattedText"/>
        <w:spacing w:before="0" w:after="169"/>
        <w:rPr>
          <w:b/>
          <w:b/>
          <w:bCs/>
          <w:color w:val="9900FF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random.randint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(10,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1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 xml:space="preserve">) # 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报错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,</w:t>
      </w:r>
      <w:r>
        <w:rPr>
          <w:rFonts w:ascii="DejaVu Sans Mono" w:hAnsi="DejaVu Sans Mono"/>
          <w:b w:val="false"/>
          <w:bCs w:val="false"/>
          <w:i w:val="false"/>
          <w:iCs w:val="false"/>
          <w:color w:val="9900FF"/>
          <w:sz w:val="22"/>
          <w:szCs w:val="22"/>
        </w:rPr>
        <w:t>下限必须小于上限</w:t>
      </w:r>
    </w:p>
    <w:p>
      <w:pPr>
        <w:pStyle w:val="PreformattedText"/>
        <w:spacing w:before="0" w:after="169"/>
        <w:jc w:val="center"/>
        <w:rPr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2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 xml:space="preserve">09 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循环</w:t>
      </w:r>
    </w:p>
    <w:p>
      <w:pPr>
        <w:pStyle w:val="PreformattedText"/>
        <w:spacing w:before="0" w:after="169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程序的三大流程</w:t>
      </w:r>
    </w:p>
    <w:p>
      <w:pPr>
        <w:pStyle w:val="PreformattedText"/>
        <w:numPr>
          <w:ilvl w:val="0"/>
          <w:numId w:val="20"/>
        </w:numPr>
        <w:spacing w:before="0" w:after="169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while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循环的基本使用</w:t>
      </w:r>
    </w:p>
    <w:p>
      <w:pPr>
        <w:pStyle w:val="PreformattedText"/>
        <w:numPr>
          <w:ilvl w:val="0"/>
          <w:numId w:val="20"/>
        </w:numPr>
        <w:spacing w:before="0" w:after="169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break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和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continue</w:t>
      </w:r>
    </w:p>
    <w:p>
      <w:pPr>
        <w:pStyle w:val="PreformattedText"/>
        <w:numPr>
          <w:ilvl w:val="0"/>
          <w:numId w:val="20"/>
        </w:numPr>
        <w:spacing w:before="0" w:after="169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while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循环嵌套</w:t>
      </w:r>
    </w:p>
    <w:p>
      <w:pPr>
        <w:pStyle w:val="PreformattedText"/>
        <w:spacing w:before="0" w:after="169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 xml:space="preserve">01. 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2"/>
          <w:szCs w:val="22"/>
        </w:rPr>
        <w:t>程序的三大流程</w:t>
      </w:r>
    </w:p>
    <w:p>
      <w:pPr>
        <w:pStyle w:val="PreformattedText"/>
        <w:numPr>
          <w:ilvl w:val="0"/>
          <w:numId w:val="21"/>
        </w:numPr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三种流程方式</w:t>
      </w:r>
    </w:p>
    <w:p>
      <w:pPr>
        <w:pStyle w:val="PreformattedText"/>
        <w:numPr>
          <w:ilvl w:val="0"/>
          <w:numId w:val="22"/>
        </w:numPr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顺序</w:t>
      </w:r>
      <w:r>
        <w:rPr>
          <w:b/>
          <w:bCs/>
          <w:color w:val="000000"/>
          <w:sz w:val="21"/>
          <w:szCs w:val="21"/>
        </w:rPr>
        <w:t>----</w:t>
      </w:r>
      <w:r>
        <w:rPr>
          <w:b/>
          <w:bCs/>
          <w:color w:val="000000"/>
          <w:sz w:val="21"/>
          <w:szCs w:val="21"/>
        </w:rPr>
        <w:t>从上向下</w:t>
      </w:r>
      <w:r>
        <w:rPr>
          <w:b/>
          <w:bCs/>
          <w:color w:val="000000"/>
          <w:sz w:val="21"/>
          <w:szCs w:val="21"/>
        </w:rPr>
        <w:t>,</w:t>
      </w:r>
      <w:r>
        <w:rPr>
          <w:b/>
          <w:bCs/>
          <w:color w:val="000000"/>
          <w:sz w:val="21"/>
          <w:szCs w:val="21"/>
        </w:rPr>
        <w:t>顺序执行代码</w:t>
      </w:r>
    </w:p>
    <w:p>
      <w:pPr>
        <w:pStyle w:val="PreformattedText"/>
        <w:numPr>
          <w:ilvl w:val="0"/>
          <w:numId w:val="22"/>
        </w:numPr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分支</w:t>
      </w:r>
      <w:r>
        <w:rPr>
          <w:b/>
          <w:bCs/>
          <w:color w:val="000000"/>
          <w:sz w:val="21"/>
          <w:szCs w:val="21"/>
        </w:rPr>
        <w:t>----</w:t>
      </w:r>
      <w:r>
        <w:rPr>
          <w:b/>
          <w:bCs/>
          <w:color w:val="000000"/>
          <w:sz w:val="21"/>
          <w:szCs w:val="21"/>
        </w:rPr>
        <w:t>根据条件判断</w:t>
      </w:r>
      <w:r>
        <w:rPr>
          <w:b/>
          <w:bCs/>
          <w:color w:val="000000"/>
          <w:sz w:val="21"/>
          <w:szCs w:val="21"/>
        </w:rPr>
        <w:t>,</w:t>
      </w:r>
      <w:r>
        <w:rPr>
          <w:b/>
          <w:bCs/>
          <w:color w:val="000000"/>
          <w:sz w:val="21"/>
          <w:szCs w:val="21"/>
        </w:rPr>
        <w:t>决定执行代码的分支</w:t>
      </w:r>
      <w:r>
        <w:rPr>
          <w:b/>
          <w:bCs/>
          <w:color w:val="000000"/>
          <w:sz w:val="21"/>
          <w:szCs w:val="21"/>
        </w:rPr>
        <w:t>(if-else, if-elif-……</w:t>
      </w:r>
      <w:r>
        <w:rPr>
          <w:b/>
          <w:bCs/>
          <w:color w:val="000000"/>
          <w:sz w:val="21"/>
          <w:szCs w:val="21"/>
        </w:rPr>
        <w:t>-else)</w:t>
      </w:r>
    </w:p>
    <w:p>
      <w:pPr>
        <w:pStyle w:val="PreformattedText"/>
        <w:numPr>
          <w:ilvl w:val="0"/>
          <w:numId w:val="22"/>
        </w:numPr>
        <w:tabs>
          <w:tab w:val="left" w:pos="6000" w:leader="none"/>
        </w:tabs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循环</w:t>
      </w:r>
      <w:r>
        <w:rPr>
          <w:b/>
          <w:bCs/>
          <w:color w:val="000000"/>
          <w:sz w:val="21"/>
          <w:szCs w:val="21"/>
        </w:rPr>
        <w:t>----</w:t>
      </w:r>
      <w:r>
        <w:rPr>
          <w:b/>
          <w:bCs/>
          <w:color w:val="000000"/>
          <w:sz w:val="21"/>
          <w:szCs w:val="21"/>
        </w:rPr>
        <w:t>让特定代码重复执行</w:t>
      </w:r>
      <w:r>
        <w:rPr>
          <w:b/>
          <w:bCs/>
          <w:color w:val="000000"/>
          <w:sz w:val="21"/>
          <w:szCs w:val="21"/>
        </w:rPr>
        <w:t>(for, while)</w:t>
      </w:r>
    </w:p>
    <w:p>
      <w:pPr>
        <w:pStyle w:val="PreformattedText"/>
        <w:spacing w:lineRule="auto" w:line="360" w:before="57" w:after="226"/>
        <w:jc w:val="center"/>
        <w:rPr>
          <w:b/>
          <w:b/>
          <w:bCs/>
          <w:color w:val="000000"/>
          <w:sz w:val="21"/>
          <w:szCs w:val="21"/>
        </w:rPr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506095</wp:posOffset>
            </wp:positionH>
            <wp:positionV relativeFrom="paragraph">
              <wp:posOffset>-15240</wp:posOffset>
            </wp:positionV>
            <wp:extent cx="5136515" cy="2261870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z w:val="21"/>
          <w:szCs w:val="21"/>
        </w:rPr>
        <w:t>211. while</w:t>
      </w:r>
      <w:r>
        <w:rPr>
          <w:b/>
          <w:bCs/>
          <w:color w:val="000000"/>
          <w:sz w:val="21"/>
          <w:szCs w:val="21"/>
        </w:rPr>
        <w:t>循环</w:t>
      </w:r>
      <w:r>
        <w:rPr>
          <w:b/>
          <w:bCs/>
          <w:color w:val="000000"/>
          <w:sz w:val="21"/>
          <w:szCs w:val="21"/>
        </w:rPr>
        <w:t xml:space="preserve">   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  <w:highlight w:val="yellow"/>
        </w:rPr>
        <w:t>作用</w:t>
      </w:r>
      <w:r>
        <w:rPr>
          <w:b w:val="false"/>
          <w:bCs w:val="false"/>
          <w:color w:val="000000"/>
          <w:sz w:val="21"/>
          <w:szCs w:val="21"/>
          <w:highlight w:val="yellow"/>
        </w:rPr>
        <w:t>:</w:t>
      </w:r>
      <w:r>
        <w:rPr>
          <w:b w:val="false"/>
          <w:bCs w:val="false"/>
          <w:color w:val="000000"/>
          <w:sz w:val="21"/>
          <w:szCs w:val="21"/>
        </w:rPr>
        <w:t xml:space="preserve"> </w:t>
      </w:r>
      <w:r>
        <w:rPr>
          <w:b w:val="false"/>
          <w:bCs w:val="false"/>
          <w:color w:val="000000"/>
          <w:sz w:val="21"/>
          <w:szCs w:val="21"/>
        </w:rPr>
        <w:t>让指定的代码重复执行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color w:val="000000"/>
          <w:sz w:val="21"/>
          <w:szCs w:val="21"/>
          <w:highlight w:val="yellow"/>
        </w:rPr>
        <w:t>应用场景</w:t>
      </w:r>
      <w:r>
        <w:rPr>
          <w:b w:val="false"/>
          <w:bCs w:val="false"/>
          <w:color w:val="000000"/>
          <w:sz w:val="21"/>
          <w:szCs w:val="21"/>
          <w:highlight w:val="yellow"/>
        </w:rPr>
        <w:t xml:space="preserve">: </w:t>
      </w:r>
      <w:r>
        <w:rPr>
          <w:b w:val="false"/>
          <w:bCs w:val="false"/>
          <w:color w:val="000000"/>
          <w:sz w:val="21"/>
          <w:szCs w:val="21"/>
        </w:rPr>
        <w:t xml:space="preserve">让执行的代码按照指定的次数重复执行  </w:t>
      </w:r>
      <w:r>
        <w:rPr>
          <w:b/>
          <w:bCs/>
          <w:color w:val="000000"/>
          <w:sz w:val="21"/>
          <w:szCs w:val="21"/>
        </w:rPr>
        <w:t xml:space="preserve">  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color w:val="000000"/>
          <w:sz w:val="21"/>
          <w:szCs w:val="21"/>
          <w:highlight w:val="yellow"/>
        </w:rPr>
      </w:pPr>
      <w:r>
        <w:rPr>
          <w:b w:val="false"/>
          <w:bCs w:val="false"/>
          <w:color w:val="000000"/>
          <w:sz w:val="21"/>
          <w:szCs w:val="21"/>
          <w:highlight w:val="yellow"/>
        </w:rPr>
        <w:t>基本语法</w:t>
      </w:r>
      <w:r>
        <w:rPr>
          <w:b w:val="false"/>
          <w:bCs w:val="false"/>
          <w:color w:val="000000"/>
          <w:sz w:val="21"/>
          <w:szCs w:val="21"/>
          <w:highlight w:val="yellow"/>
        </w:rPr>
        <w:t>: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 xml:space="preserve">    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初始条件设置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----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通常是重复执行的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计数器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    </w:t>
      </w:r>
      <w:r>
        <w:rPr>
          <w:b w:val="false"/>
          <w:bCs w:val="false"/>
          <w:i w:val="false"/>
          <w:iCs w:val="false"/>
          <w:color w:val="800000"/>
          <w:sz w:val="21"/>
          <w:szCs w:val="21"/>
        </w:rPr>
        <w:t xml:space="preserve">i </w:t>
      </w:r>
      <w:r>
        <w:rPr>
          <w:b w:val="false"/>
          <w:bCs w:val="false"/>
          <w:i w:val="false"/>
          <w:iCs w:val="false"/>
          <w:color w:val="800000"/>
          <w:sz w:val="21"/>
          <w:szCs w:val="21"/>
        </w:rPr>
        <w:t>= 1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   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while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条件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(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判断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计数器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是否达到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目标次数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)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: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ab/>
        <w:tab/>
        <w:tab/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条件满足时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做的事情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1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ab/>
        <w:tab/>
        <w:tab/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条件满足时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做的事情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2</w:t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         ……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(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省略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)……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        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处理条件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(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 xml:space="preserve">计数器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+ 1)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</w:t>
      </w:r>
      <w:r>
        <w:rPr>
          <w:b w:val="false"/>
          <w:bCs w:val="false"/>
          <w:i w:val="false"/>
          <w:iCs w:val="false"/>
          <w:color w:val="800000"/>
          <w:sz w:val="21"/>
          <w:szCs w:val="21"/>
        </w:rPr>
        <w:t>i</w:t>
      </w:r>
      <w:r>
        <w:rPr>
          <w:b w:val="false"/>
          <w:bCs w:val="false"/>
          <w:i w:val="false"/>
          <w:iCs w:val="false"/>
          <w:color w:val="800000"/>
          <w:sz w:val="21"/>
          <w:szCs w:val="21"/>
        </w:rPr>
        <w:t>=i+1</w:t>
      </w:r>
      <w:r>
        <w:rPr>
          <w:b w:val="false"/>
          <w:bCs w:val="false"/>
          <w:i w:val="false"/>
          <w:iCs w:val="false"/>
          <w:color w:val="800000"/>
          <w:sz w:val="21"/>
          <w:szCs w:val="21"/>
        </w:rPr>
        <w:t xml:space="preserve"> 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</w:t>
      </w:r>
    </w:p>
    <w:p>
      <w:pPr>
        <w:pStyle w:val="PreformattedText"/>
        <w:spacing w:before="0" w:after="169"/>
        <w:jc w:val="left"/>
        <w:rPr>
          <w:b/>
          <w:b/>
          <w:bCs/>
          <w:i w:val="false"/>
          <w:i w:val="false"/>
          <w:iCs w:val="false"/>
          <w:color w:val="000000"/>
          <w:sz w:val="21"/>
          <w:szCs w:val="21"/>
        </w:rPr>
      </w:pPr>
      <w:r>
        <w:rPr>
          <w:b/>
          <w:bCs/>
          <w:i w:val="false"/>
          <w:iCs w:val="false"/>
          <w:color w:val="000000"/>
          <w:sz w:val="21"/>
          <w:szCs w:val="21"/>
        </w:rPr>
        <w:t>注意</w:t>
      </w:r>
      <w:r>
        <w:rPr>
          <w:b/>
          <w:bCs/>
          <w:i w:val="false"/>
          <w:iCs w:val="false"/>
          <w:color w:val="000000"/>
          <w:sz w:val="21"/>
          <w:szCs w:val="21"/>
        </w:rPr>
        <w:t>: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 xml:space="preserve">  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while</w:t>
      </w:r>
      <w:r>
        <w:rPr>
          <w:b w:val="false"/>
          <w:bCs w:val="false"/>
          <w:i w:val="false"/>
          <w:iCs w:val="false"/>
          <w:color w:val="000000"/>
          <w:sz w:val="21"/>
          <w:szCs w:val="21"/>
        </w:rPr>
        <w:t>语句以及缩进部分是一个</w:t>
      </w:r>
      <w:r>
        <w:rPr>
          <w:b/>
          <w:bCs/>
          <w:i w:val="false"/>
          <w:iCs w:val="false"/>
          <w:color w:val="000000"/>
          <w:sz w:val="22"/>
          <w:szCs w:val="22"/>
          <w:highlight w:val="yellow"/>
        </w:rPr>
        <w:t>完整的代码块</w:t>
      </w:r>
      <w:r>
        <w:rPr>
          <w:b/>
          <w:bCs/>
          <w:i w:val="false"/>
          <w:iCs w:val="false"/>
          <w:color w:val="000000"/>
          <w:sz w:val="22"/>
          <w:szCs w:val="22"/>
        </w:rPr>
        <w:t xml:space="preserve"> </w:t>
      </w:r>
      <w:r>
        <w:rPr>
          <w:b/>
          <w:bCs/>
          <w:color w:val="000000"/>
          <w:sz w:val="22"/>
          <w:szCs w:val="22"/>
        </w:rPr>
        <w:t xml:space="preserve">  </w:t>
      </w:r>
    </w:p>
    <w:p>
      <w:pPr>
        <w:pStyle w:val="PreformattedText"/>
        <w:spacing w:before="0" w:after="169"/>
        <w:jc w:val="center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第一个</w:t>
      </w:r>
      <w:r>
        <w:rPr>
          <w:b/>
          <w:bCs/>
          <w:color w:val="000000"/>
          <w:sz w:val="22"/>
          <w:szCs w:val="22"/>
        </w:rPr>
        <w:t>while</w:t>
      </w:r>
      <w:r>
        <w:rPr>
          <w:b/>
          <w:bCs/>
          <w:color w:val="000000"/>
          <w:sz w:val="22"/>
          <w:szCs w:val="22"/>
        </w:rPr>
        <w:t>循环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需求</w:t>
      </w:r>
      <w:r>
        <w:rPr>
          <w:b/>
          <w:bCs/>
          <w:color w:val="000000"/>
          <w:sz w:val="21"/>
          <w:szCs w:val="21"/>
        </w:rPr>
        <w:t>: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ab/>
      </w:r>
      <w:r>
        <w:rPr>
          <w:b/>
          <w:bCs/>
          <w:color w:val="000000"/>
          <w:sz w:val="20"/>
          <w:szCs w:val="20"/>
        </w:rPr>
        <w:t>打印</w:t>
      </w:r>
      <w:r>
        <w:rPr>
          <w:b/>
          <w:bCs/>
          <w:color w:val="000000"/>
          <w:sz w:val="20"/>
          <w:szCs w:val="20"/>
        </w:rPr>
        <w:t>5</w:t>
      </w:r>
      <w:r>
        <w:rPr>
          <w:b/>
          <w:bCs/>
          <w:color w:val="000000"/>
          <w:sz w:val="20"/>
          <w:szCs w:val="20"/>
        </w:rPr>
        <w:t xml:space="preserve">遍 </w:t>
      </w:r>
      <w:r>
        <w:rPr>
          <w:b/>
          <w:bCs/>
          <w:color w:val="000000"/>
          <w:sz w:val="20"/>
          <w:szCs w:val="20"/>
        </w:rPr>
        <w:t>Hello Python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代码</w:t>
      </w:r>
      <w:r>
        <w:rPr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i w:val="false"/>
          <w:i w:val="false"/>
          <w:iCs w:val="false"/>
          <w:color w:val="808080"/>
          <w:sz w:val="20"/>
          <w:szCs w:val="20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20"/>
          <w:szCs w:val="20"/>
        </w:rPr>
        <w:t># 1.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20"/>
          <w:szCs w:val="20"/>
        </w:rPr>
        <w:t>定义一个整数变量</w:t>
      </w:r>
      <w:r>
        <w:rPr>
          <w:rFonts w:ascii="DejaVu Sans Mono" w:hAnsi="DejaVu Sans Mono"/>
          <w:b w:val="false"/>
          <w:bCs w:val="false"/>
          <w:i w:val="false"/>
          <w:iCs w:val="false"/>
          <w:color w:val="808080"/>
          <w:sz w:val="20"/>
          <w:szCs w:val="20"/>
        </w:rPr>
        <w:t>,</w:t>
      </w:r>
      <w:r>
        <w:rPr>
          <w:rFonts w:eastAsia="DejaVu Sans Mono"/>
          <w:b w:val="false"/>
          <w:bCs w:val="false"/>
          <w:i w:val="false"/>
          <w:iCs w:val="false"/>
          <w:color w:val="808080"/>
          <w:sz w:val="20"/>
          <w:szCs w:val="20"/>
        </w:rPr>
        <w:t>记录循环次数</w:t>
      </w:r>
    </w:p>
    <w:p>
      <w:pPr>
        <w:pStyle w:val="PreformattedTex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i = </w:t>
      </w:r>
      <w:r>
        <w:rPr>
          <w:rFonts w:ascii="DejaVu Sans Mono" w:hAnsi="DejaVu Sans Mono"/>
          <w:color w:val="0000FF"/>
          <w:sz w:val="20"/>
          <w:szCs w:val="20"/>
        </w:rPr>
        <w:t>1</w:t>
      </w:r>
    </w:p>
    <w:p>
      <w:pPr>
        <w:pStyle w:val="PreformattedText"/>
        <w:rPr>
          <w:i w:val="false"/>
          <w:i w:val="false"/>
          <w:iCs w:val="false"/>
          <w:color w:val="80808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# 2.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开始循环</w:t>
      </w:r>
    </w:p>
    <w:p>
      <w:pPr>
        <w:pStyle w:val="PreformattedTex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b/>
          <w:color w:val="000080"/>
          <w:sz w:val="20"/>
          <w:szCs w:val="20"/>
        </w:rPr>
        <w:t xml:space="preserve">while </w:t>
      </w:r>
      <w:r>
        <w:rPr>
          <w:rFonts w:ascii="DejaVu Sans Mono" w:hAnsi="DejaVu Sans Mono"/>
          <w:color w:val="000000"/>
          <w:sz w:val="20"/>
          <w:szCs w:val="20"/>
        </w:rPr>
        <w:t xml:space="preserve">i &lt;= </w:t>
      </w:r>
      <w:r>
        <w:rPr>
          <w:rFonts w:ascii="DejaVu Sans Mono" w:hAnsi="DejaVu Sans Mono"/>
          <w:color w:val="0000FF"/>
          <w:sz w:val="20"/>
          <w:szCs w:val="20"/>
        </w:rPr>
        <w:t>5</w:t>
      </w:r>
      <w:r>
        <w:rPr>
          <w:rFonts w:ascii="DejaVu Sans Mono" w:hAnsi="DejaVu Sans Mono"/>
          <w:color w:val="000000"/>
          <w:sz w:val="20"/>
          <w:szCs w:val="20"/>
        </w:rPr>
        <w:t>:</w:t>
      </w:r>
    </w:p>
    <w:p>
      <w:pPr>
        <w:pStyle w:val="PreformattedText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# &lt;1&gt;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希望在执行内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部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执行的代码</w:t>
      </w:r>
    </w:p>
    <w:p>
      <w:pPr>
        <w:pStyle w:val="PreformattedText"/>
        <w:rPr>
          <w:color w:val="000000"/>
          <w:sz w:val="20"/>
          <w:szCs w:val="20"/>
        </w:rPr>
      </w:pPr>
      <w:r>
        <w:rPr>
          <w:color w:val="808080"/>
          <w:sz w:val="20"/>
          <w:szCs w:val="20"/>
        </w:rPr>
        <w:t xml:space="preserve">    </w:t>
      </w:r>
      <w:r>
        <w:rPr>
          <w:rFonts w:ascii="DejaVu Sans Mono" w:hAnsi="DejaVu Sans Mono"/>
          <w:color w:val="000080"/>
          <w:sz w:val="20"/>
          <w:szCs w:val="20"/>
        </w:rPr>
        <w:t>print</w:t>
      </w:r>
      <w:r>
        <w:rPr>
          <w:rFonts w:ascii="DejaVu Sans Mono" w:hAnsi="DejaVu Sans Mono"/>
          <w:color w:val="000000"/>
          <w:sz w:val="20"/>
          <w:szCs w:val="20"/>
        </w:rPr>
        <w:t>(</w:t>
      </w:r>
      <w:r>
        <w:rPr>
          <w:rFonts w:ascii="DejaVu Sans Mono" w:hAnsi="DejaVu Sans Mono"/>
          <w:b/>
          <w:color w:val="008080"/>
          <w:sz w:val="20"/>
          <w:szCs w:val="20"/>
        </w:rPr>
        <w:t>"Hello Python"</w:t>
      </w:r>
      <w:r>
        <w:rPr>
          <w:rFonts w:ascii="DejaVu Sans Mono" w:hAnsi="DejaVu Sans Mono"/>
          <w:color w:val="000000"/>
          <w:sz w:val="20"/>
          <w:szCs w:val="20"/>
        </w:rPr>
        <w:t>)</w:t>
      </w:r>
    </w:p>
    <w:p>
      <w:pPr>
        <w:pStyle w:val="PreformattedText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# &lt;2&gt;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处理计算器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(i = i + 1)</w:t>
      </w:r>
    </w:p>
    <w:p>
      <w:pPr>
        <w:pStyle w:val="PreformattedText"/>
        <w:rPr>
          <w:color w:val="000000"/>
          <w:sz w:val="20"/>
          <w:szCs w:val="20"/>
        </w:rPr>
      </w:pPr>
      <w:r>
        <w:rPr>
          <w:color w:val="808080"/>
          <w:sz w:val="20"/>
          <w:szCs w:val="20"/>
        </w:rPr>
        <w:t xml:space="preserve">    </w:t>
      </w:r>
      <w:r>
        <w:rPr>
          <w:rFonts w:ascii="DejaVu Sans Mono" w:hAnsi="DejaVu Sans Mono"/>
          <w:color w:val="000000"/>
          <w:sz w:val="20"/>
          <w:szCs w:val="20"/>
        </w:rPr>
        <w:t xml:space="preserve">i += </w:t>
      </w:r>
      <w:r>
        <w:rPr>
          <w:rFonts w:ascii="DejaVu Sans Mono" w:hAnsi="DejaVu Sans Mono"/>
          <w:color w:val="0000FF"/>
          <w:sz w:val="20"/>
          <w:szCs w:val="20"/>
        </w:rPr>
        <w:t>1</w:t>
      </w:r>
    </w:p>
    <w:p>
      <w:pPr>
        <w:pStyle w:val="PreformattedText"/>
        <w:rPr>
          <w:i w:val="false"/>
          <w:i w:val="false"/>
          <w:iCs w:val="false"/>
          <w:color w:val="80808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 xml:space="preserve"># 3. 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观察一下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,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循环结束后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,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计算器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i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的数值是多少</w:t>
      </w:r>
    </w:p>
    <w:p>
      <w:pPr>
        <w:pStyle w:val="PreformattedText"/>
        <w:spacing w:before="0" w:after="55"/>
        <w:rPr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循环结束后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之前定义的计数器条件的数值是依旧存在的</w:t>
      </w:r>
    </w:p>
    <w:p>
      <w:pPr>
        <w:pStyle w:val="PreformattedText"/>
        <w:spacing w:before="0" w:after="169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80"/>
          <w:sz w:val="20"/>
          <w:szCs w:val="20"/>
        </w:rPr>
        <w:t>print</w:t>
      </w:r>
      <w:r>
        <w:rPr>
          <w:rFonts w:ascii="DejaVu Sans Mono" w:hAnsi="DejaVu Sans Mono"/>
          <w:color w:val="000000"/>
          <w:sz w:val="20"/>
          <w:szCs w:val="20"/>
        </w:rPr>
        <w:t>(</w:t>
      </w:r>
      <w:r>
        <w:rPr>
          <w:rFonts w:ascii="DejaVu Sans Mono" w:hAnsi="DejaVu Sans Mono"/>
          <w:b/>
          <w:color w:val="008080"/>
          <w:sz w:val="20"/>
          <w:szCs w:val="20"/>
        </w:rPr>
        <w:t>"</w:t>
      </w:r>
      <w:r>
        <w:rPr>
          <w:rFonts w:eastAsia="DejaVu Sans Mono"/>
          <w:b/>
          <w:color w:val="008080"/>
          <w:sz w:val="20"/>
          <w:szCs w:val="20"/>
        </w:rPr>
        <w:t>循环结束后</w:t>
      </w:r>
      <w:r>
        <w:rPr>
          <w:rFonts w:ascii="DejaVu Sans Mono" w:hAnsi="DejaVu Sans Mono"/>
          <w:b/>
          <w:color w:val="008080"/>
          <w:sz w:val="20"/>
          <w:szCs w:val="20"/>
        </w:rPr>
        <w:t xml:space="preserve">,i = %d" </w:t>
      </w:r>
      <w:r>
        <w:rPr>
          <w:rFonts w:ascii="DejaVu Sans Mono" w:hAnsi="DejaVu Sans Mono"/>
          <w:color w:val="000000"/>
          <w:sz w:val="20"/>
          <w:szCs w:val="20"/>
        </w:rPr>
        <w:t xml:space="preserve">% </w:t>
      </w:r>
      <w:r>
        <w:rPr>
          <w:rFonts w:ascii="DejaVu Sans Mono" w:hAnsi="DejaVu Sans Mono"/>
          <w:color w:val="000000"/>
          <w:sz w:val="20"/>
          <w:szCs w:val="20"/>
        </w:rPr>
        <w:t>i</w:t>
      </w:r>
      <w:r>
        <w:rPr>
          <w:rFonts w:ascii="DejaVu Sans Mono" w:hAnsi="DejaVu Sans Mono"/>
          <w:color w:val="000000"/>
          <w:sz w:val="20"/>
          <w:szCs w:val="20"/>
        </w:rPr>
        <w:t xml:space="preserve">) </w:t>
      </w:r>
      <w:r>
        <w:rPr>
          <w:rFonts w:ascii="DejaVu Sans Mono" w:hAnsi="DejaVu Sans Mono"/>
          <w:color w:val="000000"/>
          <w:sz w:val="20"/>
          <w:szCs w:val="20"/>
        </w:rPr>
        <w:t>#</w:t>
      </w:r>
      <w:r>
        <w:rPr>
          <w:rFonts w:ascii="DejaVu Sans Mono" w:hAnsi="DejaVu Sans Mono"/>
          <w:color w:val="000000"/>
          <w:sz w:val="20"/>
          <w:szCs w:val="20"/>
        </w:rPr>
        <w:t>--→</w:t>
      </w:r>
      <w:r>
        <w:rPr>
          <w:rFonts w:ascii="DejaVu Sans Mono" w:hAnsi="DejaVu Sans Mono"/>
          <w:color w:val="000000"/>
          <w:sz w:val="20"/>
          <w:szCs w:val="20"/>
        </w:rPr>
        <w:t>6</w:t>
      </w:r>
      <w:bookmarkStart w:id="0" w:name="__DdeLink__3357_1233190975"/>
      <w:bookmarkEnd w:id="0"/>
      <w:r>
        <w:rPr>
          <w:rFonts w:ascii="DejaVu Sans Mono" w:hAnsi="DejaVu Sans Mono"/>
          <w:color w:val="000000"/>
          <w:sz w:val="20"/>
          <w:szCs w:val="20"/>
        </w:rPr>
        <w:t xml:space="preserve"> </w:t>
      </w:r>
    </w:p>
    <w:p>
      <w:pPr>
        <w:pStyle w:val="PreformattedText"/>
        <w:spacing w:before="0" w:after="283"/>
        <w:jc w:val="center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214 </w:t>
      </w:r>
      <w:r>
        <w:rPr>
          <w:rFonts w:ascii="DejaVu Sans Mono" w:hAnsi="DejaVu Sans Mono"/>
          <w:color w:val="000000"/>
          <w:sz w:val="20"/>
          <w:szCs w:val="20"/>
        </w:rPr>
        <w:t>死循环</w:t>
      </w:r>
    </w:p>
    <w:p>
      <w:pPr>
        <w:pStyle w:val="PreformattedText"/>
        <w:spacing w:before="0" w:after="283"/>
        <w:jc w:val="left"/>
        <w:rPr>
          <w:rFonts w:ascii="DejaVu Sans Mono" w:hAnsi="DejaVu Sans Mono"/>
          <w:b/>
          <w:b/>
          <w:bCs/>
          <w:color w:val="000000"/>
          <w:sz w:val="20"/>
          <w:szCs w:val="20"/>
        </w:rPr>
      </w:pPr>
      <w:r>
        <w:rPr>
          <w:rFonts w:ascii="DejaVu Sans Mono" w:hAnsi="DejaVu Sans Mono"/>
          <w:b/>
          <w:bCs/>
          <w:color w:val="000000"/>
          <w:sz w:val="20"/>
          <w:szCs w:val="20"/>
        </w:rPr>
        <w:t>死循环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   </w:t>
      </w:r>
      <w:r>
        <w:rPr>
          <w:rFonts w:ascii="DejaVu Sans Mono" w:hAnsi="DejaVu Sans Mono"/>
          <w:color w:val="000000"/>
          <w:sz w:val="20"/>
          <w:szCs w:val="20"/>
        </w:rPr>
        <w:t>由于程序员的原因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</w:rPr>
        <w:t>忘记在循环内部修改循环的判断条件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</w:rPr>
        <w:t>导致循环继续执行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</w:rPr>
        <w:t>程序无法终止</w:t>
      </w:r>
      <w:r>
        <w:rPr>
          <w:rFonts w:ascii="DejaVu Sans Mono" w:hAnsi="DejaVu Sans Mono"/>
          <w:color w:val="000000"/>
          <w:sz w:val="20"/>
          <w:szCs w:val="20"/>
        </w:rPr>
        <w:t>.</w:t>
      </w:r>
      <w:r>
        <w:rPr>
          <w:rFonts w:ascii="DejaVu Sans Mono" w:hAnsi="DejaVu Sans Mono"/>
          <w:color w:val="000000"/>
          <w:sz w:val="20"/>
          <w:szCs w:val="20"/>
        </w:rPr>
        <w:t>如</w:t>
      </w:r>
      <w:r>
        <w:rPr>
          <w:rFonts w:ascii="DejaVu Sans Mono" w:hAnsi="DejaVu Sans Mono"/>
          <w:color w:val="000000"/>
          <w:sz w:val="20"/>
          <w:szCs w:val="20"/>
        </w:rPr>
        <w:t>:</w:t>
      </w:r>
      <w:r>
        <w:rPr>
          <w:rFonts w:ascii="DejaVu Sans Mono" w:hAnsi="DejaVu Sans Mono"/>
          <w:color w:val="000000"/>
          <w:sz w:val="20"/>
          <w:szCs w:val="20"/>
        </w:rPr>
        <w:t>不加</w:t>
      </w:r>
      <w:r>
        <w:rPr>
          <w:rFonts w:ascii="DejaVu Sans Mono" w:hAnsi="DejaVu Sans Mono"/>
          <w:color w:val="000000"/>
          <w:sz w:val="20"/>
          <w:szCs w:val="20"/>
        </w:rPr>
        <w:t>i</w:t>
      </w:r>
      <w:r>
        <w:rPr>
          <w:rFonts w:ascii="DejaVu Sans Mono" w:hAnsi="DejaVu Sans Mono"/>
          <w:color w:val="000000"/>
          <w:sz w:val="20"/>
          <w:szCs w:val="20"/>
        </w:rPr>
        <w:t>= i+1,</w:t>
      </w:r>
      <w:r>
        <w:rPr>
          <w:rFonts w:ascii="DejaVu Sans Mono" w:hAnsi="DejaVu Sans Mono"/>
          <w:color w:val="800000"/>
          <w:sz w:val="20"/>
          <w:szCs w:val="20"/>
          <w:highlight w:val="yellow"/>
        </w:rPr>
        <w:t>记住加上计数器的变化</w:t>
      </w:r>
      <w:r>
        <w:rPr>
          <w:rFonts w:ascii="DejaVu Sans Mono" w:hAnsi="DejaVu Sans Mono"/>
          <w:color w:val="800000"/>
          <w:sz w:val="20"/>
          <w:szCs w:val="20"/>
          <w:highlight w:val="yellow"/>
        </w:rPr>
        <w:t>.</w:t>
      </w:r>
    </w:p>
    <w:p>
      <w:pPr>
        <w:pStyle w:val="PreformattedText"/>
        <w:spacing w:lineRule="auto" w:line="276" w:before="0" w:after="112"/>
        <w:jc w:val="center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2</w:t>
      </w:r>
      <w:r>
        <w:rPr>
          <w:rFonts w:ascii="DejaVu Sans Mono" w:hAnsi="DejaVu Sans Mono"/>
          <w:color w:val="000000"/>
          <w:sz w:val="20"/>
          <w:szCs w:val="20"/>
        </w:rPr>
        <w:t xml:space="preserve">15 </w:t>
      </w:r>
      <w:r>
        <w:rPr>
          <w:rFonts w:ascii="DejaVu Sans Mono" w:hAnsi="DejaVu Sans Mono"/>
          <w:color w:val="000000"/>
          <w:sz w:val="20"/>
          <w:szCs w:val="20"/>
        </w:rPr>
        <w:t>赋值运算符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=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+</w:t>
      </w:r>
      <w:r>
        <w:rPr>
          <w:rFonts w:ascii="DejaVu Sans Mono" w:hAnsi="DejaVu Sans Mono"/>
          <w:color w:val="800000"/>
          <w:sz w:val="18"/>
          <w:szCs w:val="18"/>
        </w:rPr>
        <w:t>=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-=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*=(</w:t>
      </w:r>
      <w:r>
        <w:rPr>
          <w:rFonts w:ascii="DejaVu Sans Mono" w:hAnsi="DejaVu Sans Mono"/>
          <w:color w:val="800000"/>
          <w:sz w:val="18"/>
          <w:szCs w:val="18"/>
        </w:rPr>
        <w:t>乘</w:t>
      </w:r>
      <w:r>
        <w:rPr>
          <w:rFonts w:ascii="DejaVu Sans Mono" w:hAnsi="DejaVu Sans Mono"/>
          <w:color w:val="8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/=(</w:t>
      </w:r>
      <w:r>
        <w:rPr>
          <w:rFonts w:ascii="DejaVu Sans Mono" w:hAnsi="DejaVu Sans Mono"/>
          <w:color w:val="800000"/>
          <w:sz w:val="18"/>
          <w:szCs w:val="18"/>
        </w:rPr>
        <w:t>除</w:t>
      </w:r>
      <w:r>
        <w:rPr>
          <w:rFonts w:ascii="DejaVu Sans Mono" w:hAnsi="DejaVu Sans Mono"/>
          <w:color w:val="8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//=(</w:t>
      </w:r>
      <w:r>
        <w:rPr>
          <w:rFonts w:ascii="DejaVu Sans Mono" w:hAnsi="DejaVu Sans Mono"/>
          <w:color w:val="800000"/>
          <w:sz w:val="18"/>
          <w:szCs w:val="18"/>
        </w:rPr>
        <w:t>整除</w:t>
      </w:r>
      <w:r>
        <w:rPr>
          <w:rFonts w:ascii="DejaVu Sans Mono" w:hAnsi="DejaVu Sans Mono"/>
          <w:color w:val="8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%=(</w:t>
      </w:r>
      <w:r>
        <w:rPr>
          <w:rFonts w:ascii="DejaVu Sans Mono" w:hAnsi="DejaVu Sans Mono"/>
          <w:color w:val="800000"/>
          <w:sz w:val="18"/>
          <w:szCs w:val="18"/>
        </w:rPr>
        <w:t>取余</w:t>
      </w:r>
      <w:r>
        <w:rPr>
          <w:rFonts w:ascii="DejaVu Sans Mono" w:hAnsi="DejaVu Sans Mono"/>
          <w:color w:val="8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  <w:t>**=(</w:t>
      </w:r>
      <w:r>
        <w:rPr>
          <w:rFonts w:ascii="DejaVu Sans Mono" w:hAnsi="DejaVu Sans Mono"/>
          <w:color w:val="800000"/>
          <w:sz w:val="18"/>
          <w:szCs w:val="18"/>
        </w:rPr>
        <w:t>乘方</w:t>
      </w:r>
      <w:r>
        <w:rPr>
          <w:rFonts w:ascii="DejaVu Sans Mono" w:hAnsi="DejaVu Sans Mono"/>
          <w:color w:val="8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2.3 python</w:t>
      </w:r>
      <w:r>
        <w:rPr>
          <w:rFonts w:ascii="DejaVu Sans Mono" w:hAnsi="DejaVu Sans Mono"/>
          <w:color w:val="000000"/>
          <w:sz w:val="18"/>
          <w:szCs w:val="18"/>
        </w:rPr>
        <w:t>中的计数方法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  <w:highlight w:val="yellow"/>
        </w:rPr>
      </w:pPr>
      <w:r>
        <w:rPr>
          <w:rFonts w:ascii="DejaVu Sans Mono" w:hAnsi="DejaVu Sans Mono"/>
          <w:color w:val="000000"/>
          <w:sz w:val="20"/>
          <w:szCs w:val="20"/>
        </w:rPr>
        <w:tab/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程序计数从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0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开始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2.</w:t>
      </w:r>
      <w:r>
        <w:rPr>
          <w:rFonts w:ascii="DejaVu Sans Mono" w:hAnsi="DejaVu Sans Mono"/>
          <w:color w:val="000000"/>
          <w:sz w:val="20"/>
          <w:szCs w:val="20"/>
        </w:rPr>
        <w:t xml:space="preserve">4 </w:t>
      </w:r>
      <w:r>
        <w:rPr>
          <w:rFonts w:ascii="DejaVu Sans Mono" w:hAnsi="DejaVu Sans Mono"/>
          <w:color w:val="000000"/>
          <w:sz w:val="20"/>
          <w:szCs w:val="20"/>
        </w:rPr>
        <w:t>循环计算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   </w:t>
      </w:r>
      <w:r>
        <w:rPr>
          <w:rFonts w:ascii="DejaVu Sans Mono" w:hAnsi="DejaVu Sans Mono"/>
          <w:color w:val="000000"/>
          <w:sz w:val="20"/>
          <w:szCs w:val="20"/>
        </w:rPr>
        <w:t>在程序开发中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</w:rPr>
        <w:t>通常会遇到利用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循环重复计算</w:t>
      </w:r>
      <w:r>
        <w:rPr>
          <w:rFonts w:ascii="DejaVu Sans Mono" w:hAnsi="DejaVu Sans Mono"/>
          <w:color w:val="000000"/>
          <w:sz w:val="20"/>
          <w:szCs w:val="20"/>
        </w:rPr>
        <w:t>的需求</w:t>
      </w:r>
      <w:r>
        <w:rPr>
          <w:rFonts w:ascii="DejaVu Sans Mono" w:hAnsi="DejaVu Sans Mono"/>
          <w:color w:val="000000"/>
          <w:sz w:val="20"/>
          <w:szCs w:val="20"/>
        </w:rPr>
        <w:t>(</w:t>
      </w:r>
      <w:r>
        <w:rPr>
          <w:rFonts w:ascii="DejaVu Sans Mono" w:hAnsi="DejaVu Sans Mono"/>
          <w:color w:val="000000"/>
          <w:sz w:val="20"/>
          <w:szCs w:val="20"/>
        </w:rPr>
        <w:t>例如</w:t>
      </w:r>
      <w:r>
        <w:rPr>
          <w:rFonts w:ascii="DejaVu Sans Mono" w:hAnsi="DejaVu Sans Mono"/>
          <w:color w:val="000000"/>
          <w:sz w:val="20"/>
          <w:szCs w:val="20"/>
        </w:rPr>
        <w:t>:</w:t>
      </w:r>
      <w:r>
        <w:rPr>
          <w:rFonts w:ascii="DejaVu Sans Mono" w:hAnsi="DejaVu Sans Mono"/>
          <w:color w:val="000000"/>
          <w:sz w:val="20"/>
          <w:szCs w:val="20"/>
        </w:rPr>
        <w:t>求和计算</w:t>
      </w:r>
      <w:r>
        <w:rPr>
          <w:rFonts w:ascii="DejaVu Sans Mono" w:hAnsi="DejaVu Sans Mono"/>
          <w:color w:val="000000"/>
          <w:sz w:val="20"/>
          <w:szCs w:val="20"/>
        </w:rPr>
        <w:t>)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 </w:t>
      </w:r>
      <w:r>
        <w:rPr>
          <w:rFonts w:ascii="DejaVu Sans Mono" w:hAnsi="DejaVu Sans Mono"/>
          <w:color w:val="000000"/>
          <w:sz w:val="20"/>
          <w:szCs w:val="20"/>
        </w:rPr>
        <w:t>遇到这种需求时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</w:rPr>
        <w:t>可以</w:t>
      </w:r>
      <w:r>
        <w:rPr>
          <w:rFonts w:ascii="DejaVu Sans Mono" w:hAnsi="DejaVu Sans Mono"/>
          <w:color w:val="000000"/>
          <w:sz w:val="20"/>
          <w:szCs w:val="20"/>
        </w:rPr>
        <w:t>: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 </w:t>
      </w:r>
      <w:r>
        <w:rPr>
          <w:rFonts w:ascii="DejaVu Sans Mono" w:hAnsi="DejaVu Sans Mono"/>
          <w:color w:val="000000"/>
          <w:sz w:val="20"/>
          <w:szCs w:val="20"/>
        </w:rPr>
        <w:tab/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1.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在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while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上方定义一个</w:t>
      </w:r>
      <w:r>
        <w:rPr>
          <w:rFonts w:ascii="DejaVu Sans Mono" w:hAnsi="DejaVu Sans Mono"/>
          <w:color w:val="FF6600"/>
          <w:sz w:val="20"/>
          <w:szCs w:val="20"/>
          <w:highlight w:val="yellow"/>
        </w:rPr>
        <w:t>变量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用于存放最终计算结果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  <w:highlight w:val="yellow"/>
        </w:rPr>
      </w:pPr>
      <w:r>
        <w:rPr>
          <w:rFonts w:ascii="DejaVu Sans Mono" w:hAnsi="DejaVu Sans Mono"/>
          <w:color w:val="000000"/>
          <w:sz w:val="20"/>
          <w:szCs w:val="20"/>
        </w:rPr>
        <w:tab/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2.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在循环体内部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每次循环都用最新的计算结果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/>
          <w:color w:val="FF6600"/>
          <w:sz w:val="20"/>
          <w:szCs w:val="20"/>
          <w:highlight w:val="yellow"/>
        </w:rPr>
        <w:t xml:space="preserve">更新之前定义的变量 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需求</w:t>
      </w:r>
      <w:r>
        <w:rPr>
          <w:rFonts w:ascii="DejaVu Sans Mono" w:hAnsi="DejaVu Sans Mono"/>
          <w:color w:val="000000"/>
          <w:sz w:val="20"/>
          <w:szCs w:val="20"/>
        </w:rPr>
        <w:t>1</w:t>
      </w:r>
      <w:r>
        <w:rPr>
          <w:rFonts w:ascii="DejaVu Sans Mono" w:hAnsi="DejaVu Sans Mono"/>
          <w:color w:val="000000"/>
          <w:sz w:val="20"/>
          <w:szCs w:val="20"/>
        </w:rPr>
        <w:t>: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    </w:t>
      </w:r>
      <w:r>
        <w:rPr>
          <w:rFonts w:ascii="DejaVu Sans Mono" w:hAnsi="DejaVu Sans Mono"/>
          <w:color w:val="000000"/>
          <w:sz w:val="20"/>
          <w:szCs w:val="20"/>
        </w:rPr>
        <w:t>计算</w:t>
      </w:r>
      <w:r>
        <w:rPr>
          <w:rFonts w:ascii="DejaVu Sans Mono" w:hAnsi="DejaVu Sans Mono"/>
          <w:color w:val="000000"/>
          <w:sz w:val="20"/>
          <w:szCs w:val="20"/>
        </w:rPr>
        <w:t>1-100</w:t>
      </w:r>
      <w:r>
        <w:rPr>
          <w:rFonts w:ascii="DejaVu Sans Mono" w:hAnsi="DejaVu Sans Mono"/>
          <w:color w:val="000000"/>
          <w:sz w:val="20"/>
          <w:szCs w:val="20"/>
        </w:rPr>
        <w:t>的累加和</w:t>
      </w:r>
    </w:p>
    <w:p>
      <w:pPr>
        <w:pStyle w:val="PreformattedText"/>
        <w:spacing w:lineRule="auto" w:line="276" w:before="0" w:after="112"/>
        <w:jc w:val="left"/>
        <w:rPr>
          <w:i w:val="false"/>
          <w:i w:val="false"/>
          <w:iCs w:val="false"/>
          <w:color w:val="80808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ab/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6"/>
          <w:szCs w:val="16"/>
        </w:rPr>
        <w:t>计算</w:t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>0-100</w:t>
      </w:r>
      <w:r>
        <w:rPr>
          <w:rFonts w:ascii="DejaVu Sans Mono" w:hAnsi="DejaVu Sans Mono" w:eastAsia="DejaVu Sans Mono"/>
          <w:i w:val="false"/>
          <w:iCs w:val="false"/>
          <w:color w:val="808080"/>
          <w:sz w:val="16"/>
          <w:szCs w:val="16"/>
        </w:rPr>
        <w:t>之间所有数字的累计求和结果</w:t>
      </w:r>
    </w:p>
    <w:p>
      <w:pPr>
        <w:pStyle w:val="PreformattedText"/>
        <w:rPr>
          <w:i w:val="false"/>
          <w:i w:val="false"/>
          <w:iCs w:val="false"/>
          <w:color w:val="80808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ab/>
        <w:t># 0.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定义一个变量，记录最终结果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ab/>
        <w:t xml:space="preserve">result = </w:t>
      </w:r>
      <w:r>
        <w:rPr>
          <w:rFonts w:ascii="DejaVu Sans Mono" w:hAnsi="DejaVu Sans Mono"/>
          <w:i w:val="false"/>
          <w:iCs w:val="false"/>
          <w:color w:val="0000FF"/>
          <w:sz w:val="16"/>
          <w:szCs w:val="16"/>
        </w:rPr>
        <w:t>0</w:t>
      </w:r>
    </w:p>
    <w:p>
      <w:pPr>
        <w:pStyle w:val="PreformattedText"/>
        <w:rPr>
          <w:i w:val="false"/>
          <w:i w:val="false"/>
          <w:iCs w:val="false"/>
          <w:color w:val="80808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ab/>
        <w:t># 1.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定义一个整数变量</w:t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>,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记录循环次数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,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计数器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ab/>
        <w:t xml:space="preserve">i = </w:t>
      </w:r>
      <w:r>
        <w:rPr>
          <w:rFonts w:ascii="DejaVu Sans Mono" w:hAnsi="DejaVu Sans Mono"/>
          <w:i w:val="false"/>
          <w:iCs w:val="false"/>
          <w:color w:val="0000FF"/>
          <w:sz w:val="16"/>
          <w:szCs w:val="16"/>
        </w:rPr>
        <w:t>0</w:t>
      </w:r>
    </w:p>
    <w:p>
      <w:pPr>
        <w:pStyle w:val="PreformattedText"/>
        <w:rPr>
          <w:i w:val="false"/>
          <w:i w:val="false"/>
          <w:iCs w:val="false"/>
          <w:color w:val="80808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ab/>
        <w:t># 2.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开始循环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16"/>
          <w:szCs w:val="16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6"/>
          <w:szCs w:val="16"/>
        </w:rPr>
        <w:tab/>
        <w:t xml:space="preserve">while </w:t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 xml:space="preserve">i &lt;= </w:t>
      </w:r>
      <w:r>
        <w:rPr>
          <w:rFonts w:ascii="DejaVu Sans Mono" w:hAnsi="DejaVu Sans Mono"/>
          <w:i w:val="false"/>
          <w:iCs w:val="false"/>
          <w:color w:val="0000FF"/>
          <w:sz w:val="16"/>
          <w:szCs w:val="16"/>
        </w:rPr>
        <w:t>100</w:t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>:</w:t>
      </w:r>
    </w:p>
    <w:p>
      <w:pPr>
        <w:pStyle w:val="PreformattedText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i w:val="false"/>
          <w:iCs w:val="false"/>
          <w:color w:val="000000"/>
          <w:sz w:val="16"/>
          <w:szCs w:val="16"/>
        </w:rPr>
        <w:t xml:space="preserve">    </w:t>
      </w:r>
      <w:r>
        <w:rPr>
          <w:i w:val="false"/>
          <w:iCs w:val="false"/>
          <w:color w:val="000000"/>
          <w:sz w:val="16"/>
          <w:szCs w:val="16"/>
        </w:rPr>
        <w:tab/>
        <w:tab/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># print(i)</w:t>
      </w:r>
    </w:p>
    <w:p>
      <w:pPr>
        <w:pStyle w:val="PreformattedText"/>
        <w:rPr>
          <w:i w:val="false"/>
          <w:i w:val="false"/>
          <w:iCs w:val="false"/>
          <w:color w:val="808080"/>
          <w:sz w:val="16"/>
          <w:szCs w:val="16"/>
        </w:rPr>
      </w:pPr>
      <w:r>
        <w:rPr>
          <w:i w:val="false"/>
          <w:iCs w:val="false"/>
          <w:color w:val="808080"/>
          <w:sz w:val="16"/>
          <w:szCs w:val="16"/>
        </w:rPr>
        <w:t xml:space="preserve">    </w:t>
      </w:r>
      <w:r>
        <w:rPr>
          <w:i w:val="false"/>
          <w:iCs w:val="false"/>
          <w:color w:val="808080"/>
          <w:sz w:val="16"/>
          <w:szCs w:val="16"/>
        </w:rPr>
        <w:tab/>
        <w:tab/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每一次循环，都让</w:t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>result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这个变量和</w:t>
      </w:r>
      <w:r>
        <w:rPr>
          <w:rFonts w:ascii="DejaVu Sans Mono" w:hAnsi="DejaVu Sans Mono"/>
          <w:i w:val="false"/>
          <w:iCs w:val="false"/>
          <w:color w:val="808080"/>
          <w:sz w:val="16"/>
          <w:szCs w:val="16"/>
        </w:rPr>
        <w:t>i</w:t>
      </w:r>
      <w:r>
        <w:rPr>
          <w:rFonts w:eastAsia="DejaVu Sans Mono"/>
          <w:i w:val="false"/>
          <w:iCs w:val="false"/>
          <w:color w:val="808080"/>
          <w:sz w:val="16"/>
          <w:szCs w:val="16"/>
        </w:rPr>
        <w:t>计数器进行相加</w:t>
      </w:r>
    </w:p>
    <w:p>
      <w:pPr>
        <w:pStyle w:val="PreformattedText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i w:val="false"/>
          <w:iCs w:val="false"/>
          <w:color w:val="808080"/>
          <w:sz w:val="16"/>
          <w:szCs w:val="16"/>
        </w:rPr>
        <w:t xml:space="preserve">    </w:t>
      </w:r>
      <w:r>
        <w:rPr>
          <w:i w:val="false"/>
          <w:iCs w:val="false"/>
          <w:color w:val="808080"/>
          <w:sz w:val="16"/>
          <w:szCs w:val="16"/>
        </w:rPr>
        <w:tab/>
        <w:tab/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>result += i</w:t>
      </w:r>
    </w:p>
    <w:p>
      <w:pPr>
        <w:pStyle w:val="PreformattedText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i w:val="false"/>
          <w:iCs w:val="false"/>
          <w:color w:val="000000"/>
          <w:sz w:val="16"/>
          <w:szCs w:val="16"/>
        </w:rPr>
        <w:t xml:space="preserve">    </w:t>
      </w:r>
      <w:r>
        <w:rPr>
          <w:i w:val="false"/>
          <w:iCs w:val="false"/>
          <w:color w:val="000000"/>
          <w:sz w:val="16"/>
          <w:szCs w:val="16"/>
        </w:rPr>
        <w:tab/>
        <w:tab/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 xml:space="preserve">i += </w:t>
      </w:r>
      <w:r>
        <w:rPr>
          <w:rFonts w:ascii="DejaVu Sans Mono" w:hAnsi="DejaVu Sans Mono"/>
          <w:i w:val="false"/>
          <w:iCs w:val="false"/>
          <w:color w:val="0000FF"/>
          <w:sz w:val="16"/>
          <w:szCs w:val="16"/>
        </w:rPr>
        <w:t>1</w:t>
      </w:r>
    </w:p>
    <w:p>
      <w:pPr>
        <w:pStyle w:val="PreformattedText"/>
        <w:spacing w:before="0" w:after="283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000080"/>
          <w:sz w:val="16"/>
          <w:szCs w:val="16"/>
        </w:rPr>
        <w:tab/>
        <w:t>print</w:t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6"/>
          <w:szCs w:val="16"/>
        </w:rPr>
        <w:t>"1~100</w:t>
      </w:r>
      <w:r>
        <w:rPr>
          <w:rFonts w:eastAsia="DejaVu Sans Mono"/>
          <w:b/>
          <w:i w:val="false"/>
          <w:iCs w:val="false"/>
          <w:color w:val="008080"/>
          <w:sz w:val="16"/>
          <w:szCs w:val="16"/>
        </w:rPr>
        <w:t>的累加和是：</w:t>
      </w:r>
      <w:r>
        <w:rPr>
          <w:rFonts w:ascii="DejaVu Sans Mono" w:hAnsi="DejaVu Sans Mono"/>
          <w:b/>
          <w:i w:val="false"/>
          <w:iCs w:val="false"/>
          <w:color w:val="008080"/>
          <w:sz w:val="16"/>
          <w:szCs w:val="16"/>
        </w:rPr>
        <w:t xml:space="preserve">%d" </w:t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>% result)---</w:t>
      </w: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>&gt;5050</w:t>
      </w:r>
    </w:p>
    <w:p>
      <w:pPr>
        <w:pStyle w:val="PreformattedText"/>
        <w:spacing w:before="0" w:after="283"/>
        <w:rPr>
          <w:rFonts w:ascii="DejaVu Sans Mono" w:hAnsi="DejaVu Sans Mono" w:eastAsia="Nimbus Mono L" w:cs="Liberation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 w:cs="Liberation Mono"/>
          <w:b/>
          <w:bCs/>
          <w:i w:val="false"/>
          <w:iCs w:val="false"/>
          <w:color w:val="000000"/>
          <w:sz w:val="20"/>
          <w:szCs w:val="20"/>
          <w:highlight w:val="yellow"/>
        </w:rPr>
        <w:t>需求</w:t>
      </w: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2</w:t>
      </w:r>
      <w:r>
        <w:rPr>
          <w:rFonts w:ascii="DejaVu Sans Mono" w:hAnsi="DejaVu Sans Mono" w:cs="Liberation Mono"/>
          <w:i w:val="false"/>
          <w:iCs w:val="false"/>
          <w:color w:val="000000"/>
          <w:sz w:val="20"/>
          <w:szCs w:val="20"/>
        </w:rPr>
        <w:t>：</w:t>
      </w:r>
    </w:p>
    <w:p>
      <w:pPr>
        <w:pStyle w:val="PreformattedText"/>
        <w:spacing w:before="0" w:after="55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rFonts w:ascii="DejaVu Sans Mono" w:hAnsi="DejaVu Sans Mono"/>
          <w:i w:val="false"/>
          <w:iCs w:val="false"/>
          <w:color w:val="000000"/>
          <w:sz w:val="16"/>
          <w:szCs w:val="16"/>
        </w:rPr>
        <w:tab/>
      </w:r>
      <w:r>
        <w:rPr>
          <w:rFonts w:ascii="DejaVu Sans Mono" w:hAnsi="DejaVu Sans Mono" w:cs="Liberation Mono"/>
          <w:i w:val="false"/>
          <w:iCs w:val="false"/>
          <w:color w:val="000000"/>
          <w:sz w:val="20"/>
          <w:szCs w:val="20"/>
        </w:rPr>
        <w:t>计算</w:t>
      </w:r>
      <w:r>
        <w:rPr>
          <w:rFonts w:eastAsia="Nimbus Mono L" w:cs="Liberation Mono" w:ascii="DejaVu Sans Mono" w:hAnsi="DejaVu Sans Mono"/>
          <w:i w:val="false"/>
          <w:iCs w:val="false"/>
          <w:color w:val="000000"/>
          <w:sz w:val="20"/>
          <w:szCs w:val="20"/>
        </w:rPr>
        <w:t>0~100</w:t>
      </w:r>
      <w:r>
        <w:rPr>
          <w:rFonts w:ascii="DejaVu Sans Mono" w:hAnsi="DejaVu Sans Mono" w:cs="Liberation Mono"/>
          <w:i w:val="false"/>
          <w:iCs w:val="false"/>
          <w:color w:val="000000"/>
          <w:sz w:val="20"/>
          <w:szCs w:val="20"/>
        </w:rPr>
        <w:t>之间所有偶数的累加和的结果</w:t>
      </w:r>
    </w:p>
    <w:p>
      <w:pPr>
        <w:pStyle w:val="PreformattedText"/>
        <w:spacing w:before="0" w:after="55"/>
        <w:rPr>
          <w:i w:val="false"/>
          <w:i w:val="false"/>
          <w:iCs w:val="false"/>
          <w:color w:val="000000"/>
          <w:sz w:val="16"/>
          <w:szCs w:val="16"/>
        </w:rPr>
      </w:pPr>
      <w:r>
        <w:rPr>
          <w:rFonts w:eastAsia="Nimbus Mono L" w:cs="Liberation Mono" w:ascii="DejaVu Sans Mono" w:hAnsi="DejaVu Sans Mono"/>
          <w:i w:val="false"/>
          <w:iCs w:val="false"/>
          <w:color w:val="000000"/>
          <w:sz w:val="20"/>
          <w:szCs w:val="20"/>
        </w:rPr>
        <w:tab/>
      </w:r>
      <w:r>
        <w:rPr>
          <w:rFonts w:ascii="DejaVu Sans Mono" w:hAnsi="DejaVu Sans Mono" w:cs="Liberation Mono"/>
          <w:b/>
          <w:bCs/>
          <w:i w:val="false"/>
          <w:iCs w:val="false"/>
          <w:color w:val="000000"/>
          <w:sz w:val="20"/>
          <w:szCs w:val="20"/>
          <w:highlight w:val="yellow"/>
        </w:rPr>
        <w:t>偶数</w:t>
      </w: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(x%2==0)</w:t>
      </w:r>
    </w:p>
    <w:p>
      <w:pPr>
        <w:pStyle w:val="PreformattedText"/>
        <w:spacing w:before="0" w:after="55"/>
        <w:rPr>
          <w:rFonts w:ascii="DejaVu Sans Mono" w:hAnsi="DejaVu Sans Mono" w:eastAsia="Nimbus Mono L" w:cs="Liberation Mono"/>
          <w:b/>
          <w:b/>
          <w:bCs/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ab/>
      </w:r>
      <w:r>
        <w:rPr>
          <w:rFonts w:ascii="DejaVu Sans Mono" w:hAnsi="DejaVu Sans Mono" w:cs="Liberation Mono"/>
          <w:b/>
          <w:bCs/>
          <w:i w:val="false"/>
          <w:iCs w:val="false"/>
          <w:color w:val="000000"/>
          <w:sz w:val="20"/>
          <w:szCs w:val="20"/>
          <w:highlight w:val="yellow"/>
        </w:rPr>
        <w:t>奇数</w:t>
      </w: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(x%2!=0)</w:t>
      </w:r>
    </w:p>
    <w:p>
      <w:pPr>
        <w:pStyle w:val="PreformattedText"/>
        <w:spacing w:before="0" w:after="55"/>
        <w:rPr>
          <w:rFonts w:ascii="DejaVu Sans Mono" w:hAnsi="DejaVu Sans Mono" w:eastAsia="DejaVu Sans Mono" w:cs="Liberation Mono"/>
          <w:b/>
          <w:b/>
          <w:bCs/>
          <w:i w:val="false"/>
          <w:i w:val="false"/>
          <w:iCs w:val="false"/>
          <w:color w:val="808080"/>
          <w:sz w:val="18"/>
          <w:szCs w:val="18"/>
          <w:highlight w:val="yellow"/>
        </w:rPr>
      </w:pP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 xml:space="preserve"># 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>计算</w:t>
      </w: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>0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>～</w:t>
      </w: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>100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  <w:highlight w:val="yellow"/>
        </w:rPr>
        <w:t>之间所有偶数的累加和的结果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开发步骤：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1.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编写循环 确认 要计算的数字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2.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添加 结果 变量，在循环体内部，处理计算结果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result =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0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i =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0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i &lt;=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100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1.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 xml:space="preserve">判断偶数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i % 2 == 0: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 xml:space="preserve">判断奇数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i % 2 != 0: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color w:val="000080"/>
          <w:sz w:val="18"/>
          <w:szCs w:val="18"/>
        </w:rPr>
        <w:t xml:space="preserve">if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i %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 xml:space="preserve">2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==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0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print(i)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2.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当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i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是偶数时，才进行累加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result += i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3.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计数器累加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和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while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是配套使用的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i +=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"0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～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100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之间的偶数和为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 xml:space="preserve">:%d"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% result)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#---&gt;2550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print("0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～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100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之间的奇数和为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:%d" % result)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---&gt;2500</w:t>
      </w:r>
    </w:p>
    <w:p>
      <w:pPr>
        <w:pStyle w:val="PreformattedText"/>
        <w:spacing w:lineRule="auto" w:line="276" w:before="0" w:after="112"/>
        <w:jc w:val="center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2</w:t>
      </w:r>
      <w:r>
        <w:rPr>
          <w:rFonts w:ascii="DejaVu Sans Mono" w:hAnsi="DejaVu Sans Mono"/>
          <w:color w:val="000000"/>
          <w:sz w:val="20"/>
          <w:szCs w:val="20"/>
        </w:rPr>
        <w:t>21.</w:t>
      </w:r>
      <w:r>
        <w:rPr>
          <w:rFonts w:ascii="DejaVu Sans Mono" w:hAnsi="DejaVu Sans Mono"/>
          <w:color w:val="000000"/>
          <w:sz w:val="20"/>
          <w:szCs w:val="20"/>
        </w:rPr>
        <w:t>break</w:t>
      </w:r>
      <w:r>
        <w:rPr>
          <w:rFonts w:ascii="DejaVu Sans Mono" w:hAnsi="DejaVu Sans Mono"/>
          <w:color w:val="000000"/>
          <w:sz w:val="20"/>
          <w:szCs w:val="20"/>
        </w:rPr>
        <w:t>和</w:t>
      </w:r>
      <w:r>
        <w:rPr>
          <w:rFonts w:ascii="DejaVu Sans Mono" w:hAnsi="DejaVu Sans Mono"/>
          <w:color w:val="000000"/>
          <w:sz w:val="20"/>
          <w:szCs w:val="20"/>
        </w:rPr>
        <w:t>continue</w:t>
      </w:r>
      <w:r>
        <w:rPr>
          <w:rFonts w:ascii="DejaVu Sans Mono" w:hAnsi="DejaVu Sans Mono"/>
          <w:color w:val="000000"/>
          <w:sz w:val="20"/>
          <w:szCs w:val="20"/>
        </w:rPr>
        <w:t>语句</w:t>
      </w:r>
    </w:p>
    <w:p>
      <w:pPr>
        <w:pStyle w:val="PreformattedText"/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0</w:t>
      </w:r>
      <w:r>
        <w:rPr>
          <w:rFonts w:ascii="DejaVu Sans Mono" w:hAnsi="DejaVu Sans Mono"/>
          <w:color w:val="000000"/>
          <w:sz w:val="20"/>
          <w:szCs w:val="20"/>
        </w:rPr>
        <w:t>3.break</w:t>
      </w:r>
      <w:r>
        <w:rPr>
          <w:rFonts w:ascii="DejaVu Sans Mono" w:hAnsi="DejaVu Sans Mono"/>
          <w:color w:val="000000"/>
          <w:sz w:val="20"/>
          <w:szCs w:val="20"/>
        </w:rPr>
        <w:t>和</w:t>
      </w:r>
      <w:r>
        <w:rPr>
          <w:rFonts w:ascii="DejaVu Sans Mono" w:hAnsi="DejaVu Sans Mono"/>
          <w:color w:val="000000"/>
          <w:sz w:val="20"/>
          <w:szCs w:val="20"/>
        </w:rPr>
        <w:t>continue</w:t>
      </w:r>
    </w:p>
    <w:p>
      <w:pPr>
        <w:pStyle w:val="PreformattedText"/>
        <w:numPr>
          <w:ilvl w:val="0"/>
          <w:numId w:val="23"/>
        </w:numPr>
        <w:spacing w:lineRule="auto" w:line="276" w:before="0" w:after="112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break</w:t>
      </w:r>
      <w:r>
        <w:rPr>
          <w:rFonts w:ascii="DejaVu Sans Mono" w:hAnsi="DejaVu Sans Mono"/>
          <w:color w:val="000000"/>
          <w:sz w:val="20"/>
          <w:szCs w:val="20"/>
        </w:rPr>
        <w:t>和</w:t>
      </w:r>
      <w:r>
        <w:rPr>
          <w:rFonts w:ascii="DejaVu Sans Mono" w:hAnsi="DejaVu Sans Mono"/>
          <w:color w:val="000000"/>
          <w:sz w:val="20"/>
          <w:szCs w:val="20"/>
        </w:rPr>
        <w:t>continue</w:t>
      </w:r>
      <w:r>
        <w:rPr>
          <w:rFonts w:ascii="DejaVu Sans Mono" w:hAnsi="DejaVu Sans Mono"/>
          <w:color w:val="000000"/>
          <w:sz w:val="20"/>
          <w:szCs w:val="20"/>
        </w:rPr>
        <w:t>是专门在循环体中使用的关键字</w:t>
      </w:r>
    </w:p>
    <w:p>
      <w:pPr>
        <w:pStyle w:val="PreformattedText"/>
        <w:numPr>
          <w:ilvl w:val="0"/>
          <w:numId w:val="23"/>
        </w:numPr>
        <w:spacing w:lineRule="auto" w:line="276" w:before="0" w:after="112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break</w:t>
      </w:r>
      <w:r>
        <w:rPr>
          <w:rFonts w:ascii="DejaVu Sans Mono" w:hAnsi="DejaVu Sans Mono"/>
          <w:color w:val="000000"/>
          <w:sz w:val="20"/>
          <w:szCs w:val="20"/>
        </w:rPr>
        <w:t>某一条件满足时，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退出所有循环</w:t>
      </w:r>
      <w:r>
        <w:rPr>
          <w:rFonts w:ascii="DejaVu Sans Mono" w:hAnsi="DejaVu Sans Mono"/>
          <w:color w:val="000000"/>
          <w:sz w:val="20"/>
          <w:szCs w:val="20"/>
        </w:rPr>
        <w:t>，不再执行后续重复的代码</w:t>
      </w:r>
    </w:p>
    <w:p>
      <w:pPr>
        <w:pStyle w:val="PreformattedText"/>
        <w:numPr>
          <w:ilvl w:val="0"/>
          <w:numId w:val="23"/>
        </w:numPr>
        <w:spacing w:lineRule="auto" w:line="276" w:before="0" w:after="112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continue</w:t>
      </w:r>
      <w:r>
        <w:rPr>
          <w:rFonts w:ascii="DejaVu Sans Mono" w:hAnsi="DejaVu Sans Mono"/>
          <w:color w:val="000000"/>
          <w:sz w:val="20"/>
          <w:szCs w:val="20"/>
        </w:rPr>
        <w:t>某一条件满足时，不执行后续重复的代码</w:t>
      </w:r>
      <w:r>
        <w:rPr>
          <w:rFonts w:ascii="DejaVu Sans Mono" w:hAnsi="DejaVu Sans Mono"/>
          <w:color w:val="000000"/>
          <w:sz w:val="20"/>
          <w:szCs w:val="20"/>
        </w:rPr>
        <w:t>,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退出当前循环</w:t>
      </w:r>
    </w:p>
    <w:p>
      <w:pPr>
        <w:pStyle w:val="PreformattedText"/>
        <w:numPr>
          <w:ilvl w:val="0"/>
          <w:numId w:val="23"/>
        </w:numPr>
        <w:spacing w:lineRule="auto" w:line="276" w:before="0" w:after="112"/>
        <w:jc w:val="left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break</w:t>
      </w:r>
      <w:r>
        <w:rPr>
          <w:rFonts w:ascii="DejaVu Sans Mono" w:hAnsi="DejaVu Sans Mono"/>
          <w:color w:val="000000"/>
          <w:sz w:val="20"/>
          <w:szCs w:val="20"/>
        </w:rPr>
        <w:t>和</w:t>
      </w:r>
      <w:r>
        <w:rPr>
          <w:rFonts w:ascii="DejaVu Sans Mono" w:hAnsi="DejaVu Sans Mono"/>
          <w:color w:val="000000"/>
          <w:sz w:val="20"/>
          <w:szCs w:val="20"/>
        </w:rPr>
        <w:t>continue</w:t>
      </w:r>
      <w:r>
        <w:rPr>
          <w:rFonts w:ascii="DejaVu Sans Mono" w:hAnsi="DejaVu Sans Mono"/>
          <w:color w:val="000000"/>
          <w:sz w:val="20"/>
          <w:szCs w:val="20"/>
          <w:highlight w:val="yellow"/>
        </w:rPr>
        <w:t>只针对当前所在循环有效</w:t>
      </w:r>
    </w:p>
    <w:p>
      <w:pPr>
        <w:pStyle w:val="PreformattedText"/>
        <w:spacing w:lineRule="auto" w:line="276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rFonts w:ascii="DejaVu Sans Mono" w:hAnsi="DejaVu Sans Mono"/>
          <w:b/>
          <w:bCs/>
          <w:color w:val="000000"/>
          <w:sz w:val="20"/>
          <w:szCs w:val="20"/>
        </w:rPr>
        <w:t>(1)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b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reak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演练</w:t>
      </w:r>
      <w:r>
        <w:rPr>
          <w:rFonts w:ascii="DejaVu Sans Mono" w:hAnsi="DejaVu Sans Mono"/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lineRule="auto" w:line="276" w:before="0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0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&lt;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10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break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某一条件满足时，退出所有循环，不执行后续的重复代码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4-9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不会执行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直接跳出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while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循环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if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==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3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直接跳出循环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执行打印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over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>break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(i)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"over"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FF3333"/>
          <w:sz w:val="18"/>
          <w:szCs w:val="18"/>
        </w:rPr>
      </w:pPr>
      <w:r>
        <w:rPr>
          <w:rFonts w:ascii="DejaVu Sans Mono" w:hAnsi="DejaVu Sans Mono" w:eastAsia="DejaVu Sans Mono"/>
          <w:i w:val="false"/>
          <w:iCs w:val="false"/>
          <w:color w:val="FF3333"/>
          <w:sz w:val="18"/>
          <w:szCs w:val="18"/>
        </w:rPr>
        <w:t>打印出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0,1,2 over(</w:t>
      </w:r>
      <w:r>
        <w:rPr>
          <w:rFonts w:ascii="DejaVu Sans Mono" w:hAnsi="DejaVu Sans Mono" w:eastAsia="DejaVu Sans Mono"/>
          <w:i w:val="false"/>
          <w:iCs w:val="false"/>
          <w:color w:val="FF3333"/>
          <w:sz w:val="18"/>
          <w:szCs w:val="18"/>
        </w:rPr>
        <w:t>一行行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)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>(2)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>continue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>演练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>: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18"/>
          <w:szCs w:val="18"/>
        </w:rPr>
        <w:t xml:space="preserve">i = 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0000FF"/>
          <w:sz w:val="18"/>
          <w:szCs w:val="18"/>
        </w:rPr>
        <w:t>0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&lt;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10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continue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当某一条件满足时，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不执行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continue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后续重复的代码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退出当前循环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回到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while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if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==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3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注意：在循环中，使用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continue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这个关键字前，需要确认循环的计数是否修改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不加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i += 1,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会造成死循环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>continue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(i)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i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FF3333"/>
          <w:sz w:val="18"/>
          <w:szCs w:val="18"/>
        </w:rPr>
      </w:pPr>
      <w:r>
        <w:rPr>
          <w:rFonts w:ascii="DejaVu Sans Mono" w:hAnsi="DejaVu Sans Mono" w:eastAsia="DejaVu Sans Mono"/>
          <w:i w:val="false"/>
          <w:iCs w:val="false"/>
          <w:color w:val="FF3333"/>
          <w:sz w:val="18"/>
          <w:szCs w:val="18"/>
        </w:rPr>
        <w:t>打印出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0,1,2,4,5,6,7,8,9</w:t>
      </w:r>
    </w:p>
    <w:p>
      <w:pPr>
        <w:pStyle w:val="PreformattedText"/>
        <w:numPr>
          <w:ilvl w:val="0"/>
          <w:numId w:val="0"/>
        </w:numPr>
        <w:spacing w:lineRule="auto" w:line="276" w:before="0" w:after="112"/>
        <w:ind w:left="720" w:hanging="0"/>
        <w:jc w:val="center"/>
        <w:rPr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2</w:t>
      </w:r>
      <w:r>
        <w:rPr>
          <w:rFonts w:ascii="DejaVu Sans Mono" w:hAnsi="DejaVu Sans Mono"/>
          <w:color w:val="000000"/>
          <w:sz w:val="20"/>
          <w:szCs w:val="20"/>
        </w:rPr>
        <w:t>25 while</w:t>
      </w:r>
      <w:r>
        <w:rPr>
          <w:rFonts w:ascii="DejaVu Sans Mono" w:hAnsi="DejaVu Sans Mono"/>
          <w:color w:val="000000"/>
          <w:sz w:val="20"/>
          <w:szCs w:val="20"/>
        </w:rPr>
        <w:t>循环嵌套</w:t>
      </w:r>
    </w:p>
    <w:p>
      <w:pPr>
        <w:pStyle w:val="PreformattedText"/>
        <w:numPr>
          <w:ilvl w:val="0"/>
          <w:numId w:val="0"/>
        </w:numPr>
        <w:spacing w:lineRule="auto" w:line="276" w:before="0" w:after="112"/>
        <w:ind w:left="720" w:hanging="0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 xml:space="preserve">4.1 </w:t>
      </w:r>
      <w:r>
        <w:rPr>
          <w:rFonts w:ascii="DejaVu Sans Mono" w:hAnsi="DejaVu Sans Mono"/>
          <w:color w:val="000000"/>
          <w:sz w:val="20"/>
          <w:szCs w:val="20"/>
        </w:rPr>
        <w:t>循环嵌套</w:t>
      </w:r>
    </w:p>
    <w:p>
      <w:pPr>
        <w:pStyle w:val="PreformattedText"/>
        <w:numPr>
          <w:ilvl w:val="0"/>
          <w:numId w:val="23"/>
        </w:numPr>
        <w:spacing w:lineRule="auto" w:line="276" w:before="0" w:after="112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t>while</w:t>
      </w:r>
      <w:r>
        <w:rPr>
          <w:rFonts w:ascii="DejaVu Sans Mono" w:hAnsi="DejaVu Sans Mono"/>
          <w:color w:val="000000"/>
          <w:sz w:val="20"/>
          <w:szCs w:val="20"/>
        </w:rPr>
        <w:t>嵌套就是：</w:t>
      </w:r>
      <w:r>
        <w:rPr>
          <w:rFonts w:ascii="DejaVu Sans Mono" w:hAnsi="DejaVu Sans Mono"/>
          <w:color w:val="000000"/>
          <w:sz w:val="20"/>
          <w:szCs w:val="20"/>
        </w:rPr>
        <w:t>while</w:t>
      </w:r>
      <w:r>
        <w:rPr>
          <w:rFonts w:ascii="DejaVu Sans Mono" w:hAnsi="DejaVu Sans Mono"/>
          <w:color w:val="000000"/>
          <w:sz w:val="20"/>
          <w:szCs w:val="20"/>
        </w:rPr>
        <w:t>里面还有</w:t>
      </w:r>
      <w:r>
        <w:rPr>
          <w:rFonts w:ascii="DejaVu Sans Mono" w:hAnsi="DejaVu Sans Mono"/>
          <w:color w:val="000000"/>
          <w:sz w:val="20"/>
          <w:szCs w:val="20"/>
        </w:rPr>
        <w:t>while</w:t>
      </w:r>
    </w:p>
    <w:p>
      <w:pPr>
        <w:pStyle w:val="PreformattedText"/>
        <w:numPr>
          <w:ilvl w:val="0"/>
          <w:numId w:val="0"/>
        </w:numPr>
        <w:spacing w:lineRule="auto" w:line="276" w:before="0" w:after="112"/>
        <w:ind w:left="720" w:hanging="0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600075</wp:posOffset>
            </wp:positionH>
            <wp:positionV relativeFrom="paragraph">
              <wp:posOffset>-14605</wp:posOffset>
            </wp:positionV>
            <wp:extent cx="1310640" cy="1414145"/>
            <wp:effectExtent l="0" t="0" r="0" b="0"/>
            <wp:wrapSquare wrapText="largest"/>
            <wp:docPr id="32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numPr>
          <w:ilvl w:val="0"/>
          <w:numId w:val="0"/>
        </w:numPr>
        <w:spacing w:lineRule="auto" w:line="276" w:before="0" w:after="112"/>
        <w:ind w:left="720" w:hanging="0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</w:r>
    </w:p>
    <w:p>
      <w:pPr>
        <w:pStyle w:val="PreformattedText"/>
        <w:spacing w:lineRule="auto" w:line="276" w:before="0" w:after="55"/>
        <w:jc w:val="left"/>
        <w:rPr>
          <w:rFonts w:ascii="DejaVu Sans Mono" w:hAnsi="DejaVu Sans Mono"/>
          <w:color w:val="000000"/>
          <w:sz w:val="20"/>
          <w:szCs w:val="20"/>
        </w:rPr>
      </w:pPr>
      <w:r>
        <w:rPr>
          <w:rFonts w:ascii="DejaVu Sans Mono" w:hAnsi="DejaVu Sans Mono"/>
          <w:color w:val="000000"/>
          <w:sz w:val="20"/>
          <w:szCs w:val="20"/>
        </w:rPr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演练</w:t>
      </w:r>
      <w:r>
        <w:rPr>
          <w:b/>
          <w:bCs/>
          <w:color w:val="000000"/>
          <w:sz w:val="20"/>
          <w:szCs w:val="20"/>
        </w:rPr>
        <w:t>1</w:t>
      </w:r>
      <w:r>
        <w:rPr>
          <w:b/>
          <w:bCs/>
          <w:color w:val="000000"/>
          <w:sz w:val="20"/>
          <w:szCs w:val="20"/>
        </w:rPr>
        <w:t>：循环输出小星星</w:t>
      </w:r>
    </w:p>
    <w:p>
      <w:pPr>
        <w:pStyle w:val="PreformattedText"/>
        <w:spacing w:before="0" w:after="169"/>
        <w:jc w:val="left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控制台输出五行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*,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每一行星号的数量依次递增</w:t>
      </w:r>
    </w:p>
    <w:p>
      <w:pPr>
        <w:pStyle w:val="PreformattedText"/>
        <w:rPr>
          <w:rFonts w:ascii="DejaVu Sans Mono" w:hAnsi="DejaVu Sans Mono"/>
          <w:i/>
          <w:color w:val="808080"/>
          <w:sz w:val="20"/>
          <w:szCs w:val="20"/>
        </w:rPr>
      </w:pPr>
      <w:r>
        <w:rPr>
          <w:rFonts w:ascii="DejaVu Sans Mono" w:hAnsi="DejaVu Sans Mono"/>
          <w:i/>
          <w:color w:val="808080"/>
          <w:sz w:val="20"/>
          <w:szCs w:val="20"/>
        </w:rPr>
        <w:t xml:space="preserve"> </w:t>
      </w:r>
      <w:r>
        <w:rPr>
          <w:rFonts w:ascii="DejaVu Sans Mono" w:hAnsi="DejaVu Sans Mono"/>
          <w:i/>
          <w:color w:val="808080"/>
          <w:sz w:val="20"/>
          <w:szCs w:val="20"/>
        </w:rPr>
        <w:t>*</w:t>
      </w:r>
    </w:p>
    <w:p>
      <w:pPr>
        <w:pStyle w:val="PreformattedText"/>
        <w:rPr>
          <w:rFonts w:ascii="DejaVu Sans Mono" w:hAnsi="DejaVu Sans Mono"/>
          <w:i/>
          <w:color w:val="808080"/>
          <w:sz w:val="20"/>
          <w:szCs w:val="20"/>
        </w:rPr>
      </w:pPr>
      <w:r>
        <w:rPr>
          <w:rFonts w:ascii="DejaVu Sans Mono" w:hAnsi="DejaVu Sans Mono"/>
          <w:i/>
          <w:color w:val="808080"/>
          <w:sz w:val="20"/>
          <w:szCs w:val="20"/>
        </w:rPr>
        <w:t xml:space="preserve"> </w:t>
      </w:r>
      <w:r>
        <w:rPr>
          <w:rFonts w:ascii="DejaVu Sans Mono" w:hAnsi="DejaVu Sans Mono"/>
          <w:i/>
          <w:color w:val="808080"/>
          <w:sz w:val="20"/>
          <w:szCs w:val="20"/>
        </w:rPr>
        <w:t>**</w:t>
      </w:r>
    </w:p>
    <w:p>
      <w:pPr>
        <w:pStyle w:val="PreformattedText"/>
        <w:rPr>
          <w:rFonts w:ascii="DejaVu Sans Mono" w:hAnsi="DejaVu Sans Mono"/>
          <w:i/>
          <w:color w:val="808080"/>
          <w:sz w:val="20"/>
          <w:szCs w:val="20"/>
        </w:rPr>
      </w:pPr>
      <w:r>
        <w:rPr>
          <w:rFonts w:ascii="DejaVu Sans Mono" w:hAnsi="DejaVu Sans Mono"/>
          <w:i/>
          <w:color w:val="808080"/>
          <w:sz w:val="20"/>
          <w:szCs w:val="20"/>
        </w:rPr>
        <w:t xml:space="preserve"> </w:t>
      </w:r>
      <w:r>
        <w:rPr>
          <w:rFonts w:ascii="DejaVu Sans Mono" w:hAnsi="DejaVu Sans Mono"/>
          <w:i/>
          <w:color w:val="808080"/>
          <w:sz w:val="20"/>
          <w:szCs w:val="20"/>
        </w:rPr>
        <w:t>***</w:t>
      </w:r>
    </w:p>
    <w:p>
      <w:pPr>
        <w:pStyle w:val="PreformattedText"/>
        <w:rPr>
          <w:rFonts w:ascii="DejaVu Sans Mono" w:hAnsi="DejaVu Sans Mono"/>
          <w:i/>
          <w:color w:val="808080"/>
          <w:sz w:val="20"/>
          <w:szCs w:val="20"/>
        </w:rPr>
      </w:pPr>
      <w:r>
        <w:rPr>
          <w:rFonts w:ascii="DejaVu Sans Mono" w:hAnsi="DejaVu Sans Mono"/>
          <w:i/>
          <w:color w:val="808080"/>
          <w:sz w:val="20"/>
          <w:szCs w:val="20"/>
        </w:rPr>
        <w:t xml:space="preserve"> </w:t>
      </w:r>
      <w:r>
        <w:rPr>
          <w:rFonts w:ascii="DejaVu Sans Mono" w:hAnsi="DejaVu Sans Mono"/>
          <w:i/>
          <w:color w:val="808080"/>
          <w:sz w:val="20"/>
          <w:szCs w:val="20"/>
        </w:rPr>
        <w:t>****</w:t>
      </w:r>
    </w:p>
    <w:p>
      <w:pPr>
        <w:pStyle w:val="PreformattedText"/>
        <w:spacing w:before="0" w:after="112"/>
        <w:rPr>
          <w:rFonts w:ascii="DejaVu Sans Mono" w:hAnsi="DejaVu Sans Mono"/>
          <w:i/>
          <w:color w:val="808080"/>
          <w:sz w:val="18"/>
          <w:szCs w:val="18"/>
        </w:rPr>
      </w:pPr>
      <w:r>
        <w:rPr>
          <w:rFonts w:ascii="DejaVu Sans Mono" w:hAnsi="DejaVu Sans Mono"/>
          <w:i/>
          <w:color w:val="808080"/>
          <w:sz w:val="18"/>
          <w:szCs w:val="18"/>
        </w:rPr>
        <w:t xml:space="preserve"> </w:t>
      </w:r>
      <w:r>
        <w:rPr>
          <w:rFonts w:ascii="DejaVu Sans Mono" w:hAnsi="DejaVu Sans Mono"/>
          <w:i/>
          <w:color w:val="808080"/>
          <w:sz w:val="18"/>
          <w:szCs w:val="18"/>
        </w:rPr>
        <w:t>*****</w:t>
      </w:r>
    </w:p>
    <w:p>
      <w:pPr>
        <w:pStyle w:val="PreformattedText"/>
        <w:spacing w:lineRule="auto" w:line="240" w:before="0" w:after="0"/>
        <w:rPr>
          <w:rFonts w:ascii="DejaVu Sans Mono" w:hAnsi="DejaVu Sans Mono"/>
          <w:i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方法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1</w:t>
      </w:r>
      <w:r>
        <w:rPr>
          <w:rFonts w:ascii="DejaVu Sans Mono" w:hAnsi="DejaVu Sans Mono"/>
          <w:color w:val="808080"/>
          <w:sz w:val="18"/>
          <w:szCs w:val="18"/>
        </w:rPr>
        <w:t>：字符串拼接</w:t>
      </w:r>
      <w:r>
        <w:rPr>
          <w:rFonts w:ascii="DejaVu Sans Mono" w:hAnsi="DejaVu Sans Mono"/>
          <w:i/>
          <w:color w:val="808080"/>
          <w:sz w:val="18"/>
          <w:szCs w:val="18"/>
        </w:rPr>
        <w:t xml:space="preserve">* </w:t>
      </w:r>
      <w:r>
        <w:rPr>
          <w:rFonts w:ascii="DejaVu Sans Mono" w:hAnsi="DejaVu Sans Mono"/>
          <w:color w:val="808080"/>
          <w:sz w:val="18"/>
          <w:szCs w:val="18"/>
        </w:rPr>
        <w:t>打印</w:t>
      </w:r>
    </w:p>
    <w:p>
      <w:pPr>
        <w:pStyle w:val="PreformattedText"/>
        <w:spacing w:lineRule="auto" w:line="240" w:before="0" w:after="55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定义一个计数器变量</w:t>
      </w:r>
    </w:p>
    <w:p>
      <w:pPr>
        <w:pStyle w:val="PreformattedText"/>
        <w:spacing w:lineRule="auto" w:line="240" w:before="0" w:after="0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row 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lineRule="auto" w:line="24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开始循环</w:t>
      </w:r>
    </w:p>
    <w:p>
      <w:pPr>
        <w:pStyle w:val="PreformattedText"/>
        <w:spacing w:lineRule="auto" w:line="24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row &lt;=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5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spacing w:lineRule="auto" w:line="24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"*"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* row)</w:t>
      </w:r>
    </w:p>
    <w:p>
      <w:pPr>
        <w:pStyle w:val="PreformattedText"/>
        <w:spacing w:lineRule="auto" w:line="24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注意：计数器变化</w:t>
      </w:r>
    </w:p>
    <w:p>
      <w:pPr>
        <w:pStyle w:val="PreformattedText"/>
        <w:spacing w:lineRule="auto" w:line="240" w:before="0" w:after="283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row +=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lineRule="auto" w:line="240" w:before="0" w:after="169"/>
        <w:rPr>
          <w:b/>
          <w:b/>
          <w:bCs/>
          <w:color w:val="000000"/>
          <w:sz w:val="20"/>
          <w:szCs w:val="20"/>
          <w:highlight w:val="cyan"/>
        </w:rPr>
      </w:pP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cyan"/>
        </w:rPr>
        <w:t>4.2 print(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cyan"/>
        </w:rPr>
        <w:t>“”,end = “”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cyan"/>
        </w:rPr>
        <w:t>)</w:t>
      </w:r>
      <w:r>
        <w:rPr>
          <w:rFonts w:ascii="DejaVu Sans Mono" w:hAnsi="DejaVu Sans Mono"/>
          <w:b/>
          <w:bCs/>
          <w:i w:val="false"/>
          <w:iCs w:val="false"/>
          <w:color w:val="000000"/>
          <w:sz w:val="20"/>
          <w:szCs w:val="20"/>
          <w:highlight w:val="cyan"/>
        </w:rPr>
        <w:t>函数的输出</w:t>
      </w:r>
    </w:p>
    <w:p>
      <w:pPr>
        <w:pStyle w:val="PreformattedText"/>
        <w:numPr>
          <w:ilvl w:val="0"/>
          <w:numId w:val="24"/>
        </w:numPr>
        <w:spacing w:lineRule="auto" w:line="240" w:before="0" w:after="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在默认情况下，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print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函数输出内容之后，会自动在内容的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yellow"/>
        </w:rPr>
        <w:t>末尾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增加换行</w:t>
      </w:r>
    </w:p>
    <w:p>
      <w:pPr>
        <w:pStyle w:val="PreformattedText"/>
        <w:numPr>
          <w:ilvl w:val="0"/>
          <w:numId w:val="24"/>
        </w:numPr>
        <w:spacing w:lineRule="auto" w:line="240" w:before="57" w:after="112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如果不希望末尾增加换行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，可以在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print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函数输出内容的后面加上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,end=””</w:t>
      </w:r>
    </w:p>
    <w:p>
      <w:pPr>
        <w:pStyle w:val="PreformattedText"/>
        <w:numPr>
          <w:ilvl w:val="0"/>
          <w:numId w:val="24"/>
        </w:numPr>
        <w:spacing w:lineRule="auto" w:line="240" w:before="0" w:after="55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yellow"/>
        </w:rPr>
        <w:t xml:space="preserve">其中 “” 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yellow"/>
        </w:rPr>
        <w:t>中间可以指定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print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yellow"/>
        </w:rPr>
        <w:t>函数输出内容之后，继续希望显示的内容</w:t>
      </w:r>
    </w:p>
    <w:p>
      <w:pPr>
        <w:pStyle w:val="PreformattedText"/>
        <w:spacing w:lineRule="auto" w:line="240" w:before="0" w:after="112"/>
        <w:rPr>
          <w:color w:val="000000"/>
          <w:sz w:val="18"/>
        </w:rPr>
      </w:pP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 xml:space="preserve">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ab/>
      </w:r>
      <w:r>
        <w:rPr>
          <w:rFonts w:ascii="DejaVu Sans Mono" w:hAnsi="DejaVu Sans Mono"/>
          <w:color w:val="000080"/>
          <w:sz w:val="18"/>
          <w:szCs w:val="18"/>
          <w:highlight w:val="red"/>
        </w:rPr>
        <w:t>print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(</w:t>
      </w:r>
      <w:r>
        <w:rPr>
          <w:rFonts w:ascii="DejaVu Sans Mono" w:hAnsi="DejaVu Sans Mono"/>
          <w:b/>
          <w:color w:val="008080"/>
          <w:sz w:val="18"/>
          <w:szCs w:val="18"/>
          <w:highlight w:val="red"/>
        </w:rPr>
        <w:t>"*"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 xml:space="preserve">, </w:t>
      </w:r>
      <w:r>
        <w:rPr>
          <w:rFonts w:ascii="DejaVu Sans Mono" w:hAnsi="DejaVu Sans Mono"/>
          <w:color w:val="660099"/>
          <w:sz w:val="18"/>
          <w:szCs w:val="18"/>
          <w:highlight w:val="red"/>
        </w:rPr>
        <w:t>end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=</w:t>
      </w:r>
      <w:r>
        <w:rPr>
          <w:rFonts w:ascii="DejaVu Sans Mono" w:hAnsi="DejaVu Sans Mono"/>
          <w:b/>
          <w:color w:val="008080"/>
          <w:sz w:val="18"/>
          <w:szCs w:val="18"/>
          <w:highlight w:val="red"/>
        </w:rPr>
        <w:t>""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 xml:space="preserve">) 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#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不会换行     如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:</w:t>
      </w:r>
      <w:r>
        <w:rPr>
          <w:rFonts w:ascii="DejaVu Sans Mono" w:hAnsi="DejaVu Sans Mono"/>
          <w:color w:val="000080"/>
          <w:sz w:val="18"/>
          <w:szCs w:val="18"/>
          <w:highlight w:val="red"/>
        </w:rPr>
        <w:t>print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(</w:t>
      </w:r>
      <w:r>
        <w:rPr>
          <w:rFonts w:ascii="DejaVu Sans Mono" w:hAnsi="DejaVu Sans Mono"/>
          <w:b/>
          <w:color w:val="008080"/>
          <w:sz w:val="18"/>
          <w:szCs w:val="18"/>
          <w:highlight w:val="red"/>
        </w:rPr>
        <w:t>"*"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,</w:t>
      </w:r>
      <w:r>
        <w:rPr>
          <w:rFonts w:ascii="DejaVu Sans Mono" w:hAnsi="DejaVu Sans Mono"/>
          <w:color w:val="660099"/>
          <w:sz w:val="18"/>
          <w:szCs w:val="18"/>
          <w:highlight w:val="red"/>
        </w:rPr>
        <w:t>end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>=</w:t>
      </w:r>
      <w:r>
        <w:rPr>
          <w:rFonts w:ascii="DejaVu Sans Mono" w:hAnsi="DejaVu Sans Mono"/>
          <w:b/>
          <w:color w:val="008080"/>
          <w:sz w:val="18"/>
          <w:szCs w:val="18"/>
          <w:highlight w:val="red"/>
        </w:rPr>
        <w:t>"---"</w:t>
      </w:r>
      <w:r>
        <w:rPr>
          <w:rFonts w:ascii="DejaVu Sans Mono" w:hAnsi="DejaVu Sans Mono"/>
          <w:color w:val="0000FF"/>
          <w:sz w:val="18"/>
          <w:szCs w:val="18"/>
          <w:highlight w:val="red"/>
        </w:rPr>
        <w:t xml:space="preserve">)  </w:t>
      </w:r>
      <w:r>
        <w:rPr>
          <w:rFonts w:ascii="DejaVu Sans Mono" w:hAnsi="DejaVu Sans Mono"/>
          <w:i/>
          <w:color w:val="808080"/>
          <w:sz w:val="18"/>
          <w:szCs w:val="18"/>
          <w:highlight w:val="red"/>
        </w:rPr>
        <w:t># *---</w:t>
      </w:r>
    </w:p>
    <w:p>
      <w:pPr>
        <w:pStyle w:val="PreformattedText"/>
        <w:spacing w:before="0" w:after="112"/>
        <w:rPr>
          <w:rFonts w:ascii="DejaVu Sans Mono" w:hAnsi="DejaVu Sans Mono"/>
          <w:color w:val="000000"/>
          <w:sz w:val="18"/>
          <w:szCs w:val="18"/>
          <w:highlight w:val="red"/>
        </w:rPr>
      </w:pPr>
      <w:r>
        <w:rPr>
          <w:rFonts w:ascii="DejaVu Sans Mono" w:hAnsi="DejaVu Sans Mono"/>
          <w:color w:val="000080"/>
          <w:sz w:val="18"/>
          <w:szCs w:val="18"/>
        </w:rPr>
        <w:t xml:space="preserve"> </w:t>
      </w:r>
      <w:r>
        <w:rPr>
          <w:rFonts w:ascii="DejaVu Sans Mono" w:hAnsi="DejaVu Sans Mono"/>
          <w:color w:val="000080"/>
          <w:sz w:val="18"/>
          <w:szCs w:val="18"/>
        </w:rPr>
        <w:tab/>
      </w:r>
      <w:r>
        <w:rPr>
          <w:rFonts w:ascii="DejaVu Sans Mono" w:hAnsi="DejaVu Sans Mono"/>
          <w:color w:val="000080"/>
          <w:sz w:val="18"/>
          <w:szCs w:val="18"/>
          <w:highlight w:val="red"/>
        </w:rPr>
        <w:t>print</w:t>
      </w:r>
      <w:r>
        <w:rPr>
          <w:rFonts w:ascii="DejaVu Sans Mono" w:hAnsi="DejaVu Sans Mono"/>
          <w:color w:val="000000"/>
          <w:sz w:val="18"/>
          <w:szCs w:val="18"/>
          <w:highlight w:val="red"/>
        </w:rPr>
        <w:t>(</w:t>
      </w:r>
      <w:r>
        <w:rPr>
          <w:rFonts w:ascii="DejaVu Sans Mono" w:hAnsi="DejaVu Sans Mono"/>
          <w:b/>
          <w:color w:val="008080"/>
          <w:sz w:val="18"/>
          <w:szCs w:val="18"/>
          <w:highlight w:val="red"/>
        </w:rPr>
        <w:t>"*"</w:t>
      </w:r>
      <w:r>
        <w:rPr>
          <w:rFonts w:ascii="DejaVu Sans Mono" w:hAnsi="DejaVu Sans Mono"/>
          <w:color w:val="000000"/>
          <w:sz w:val="18"/>
          <w:szCs w:val="18"/>
          <w:highlight w:val="red"/>
        </w:rPr>
        <w:t xml:space="preserve">)      </w:t>
      </w:r>
      <w:r>
        <w:rPr>
          <w:rFonts w:ascii="DejaVu Sans Mono" w:hAnsi="DejaVu Sans Mono"/>
          <w:color w:val="000000"/>
          <w:sz w:val="18"/>
          <w:szCs w:val="18"/>
          <w:highlight w:val="red"/>
        </w:rPr>
        <w:t xml:space="preserve"># </w:t>
      </w:r>
      <w:r>
        <w:rPr>
          <w:rFonts w:ascii="DejaVu Sans Mono" w:hAnsi="DejaVu Sans Mono"/>
          <w:color w:val="000000"/>
          <w:sz w:val="18"/>
          <w:szCs w:val="18"/>
          <w:highlight w:val="red"/>
        </w:rPr>
        <w:t>会换行</w:t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需求：</w:t>
      </w:r>
    </w:p>
    <w:p>
      <w:pPr>
        <w:pStyle w:val="PreformattedText"/>
        <w:spacing w:before="0" w:after="112"/>
        <w:rPr>
          <w:rFonts w:ascii="DejaVu Sans Mono" w:hAnsi="DejaVu Sans Mono"/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/>
          <w:bCs/>
          <w:color w:val="000000"/>
          <w:sz w:val="21"/>
          <w:szCs w:val="21"/>
        </w:rPr>
        <w:t xml:space="preserve">  </w:t>
      </w:r>
      <w:r>
        <w:rPr>
          <w:rFonts w:ascii="DejaVu Sans Mono" w:hAnsi="DejaVu Sans Mono"/>
          <w:b/>
          <w:bCs/>
          <w:color w:val="000000"/>
          <w:sz w:val="21"/>
          <w:szCs w:val="21"/>
        </w:rPr>
        <w:t>使用循环嵌套输出小星星</w:t>
      </w:r>
    </w:p>
    <w:p>
      <w:pPr>
        <w:pStyle w:val="PreformattedText"/>
        <w:spacing w:before="0" w:after="112"/>
        <w:rPr>
          <w:rFonts w:ascii="DejaVu Sans Mono" w:hAnsi="DejaVu Sans Mono"/>
          <w:b/>
          <w:b/>
          <w:bCs/>
          <w:color w:val="000000"/>
          <w:sz w:val="21"/>
          <w:szCs w:val="21"/>
        </w:rPr>
      </w:pPr>
      <w:bookmarkStart w:id="1" w:name="__DdeLink__2805_740861061"/>
      <w:bookmarkEnd w:id="1"/>
      <w:r>
        <w:rPr>
          <w:rFonts w:ascii="DejaVu Sans Mono" w:hAnsi="DejaVu Sans Mono"/>
          <w:b/>
          <w:bCs/>
          <w:color w:val="000000"/>
          <w:sz w:val="21"/>
          <w:szCs w:val="21"/>
        </w:rPr>
        <w:t>开发步骤</w:t>
      </w:r>
      <w:r>
        <w:rPr>
          <w:rFonts w:ascii="DejaVu Sans Mono" w:hAnsi="DejaVu Sans Mono"/>
          <w:b/>
          <w:bCs/>
          <w:color w:val="000000"/>
          <w:sz w:val="21"/>
          <w:szCs w:val="21"/>
        </w:rPr>
        <w:t>：</w:t>
      </w:r>
    </w:p>
    <w:p>
      <w:pPr>
        <w:pStyle w:val="PreformattedText"/>
        <w:spacing w:before="0" w:after="112"/>
        <w:rPr>
          <w:rFonts w:ascii="DejaVu Sans Mono" w:hAnsi="DejaVu Sans Mono"/>
          <w:b/>
          <w:b/>
          <w:bCs/>
          <w:color w:val="000000"/>
          <w:sz w:val="21"/>
          <w:szCs w:val="21"/>
        </w:rPr>
      </w:pPr>
      <w:r>
        <w:rPr>
          <w:rFonts w:ascii="DejaVu Sans Mono" w:hAnsi="DejaVu Sans Mono"/>
          <w:b/>
          <w:bCs/>
          <w:color w:val="000000"/>
          <w:sz w:val="21"/>
          <w:szCs w:val="21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&lt;1&gt;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完成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5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行内容的简单输出</w:t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&lt;2&gt;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分析每行内部的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*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应该如何处理？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&lt;=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5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每一行打印的星星和行数一样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增加一个小循环，专门负责当前行中，每一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列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的小星星显示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定义一个列的计数器变量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col 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"""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行   列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1    1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2    2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3    3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4    4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5    5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     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"""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col &lt;= row: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  <w:highlight w:val="yellow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"*"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, </w:t>
      </w:r>
      <w:r>
        <w:rPr>
          <w:rFonts w:eastAsia="DejaVu Sans Mono" w:ascii="DejaVu Sans Mono" w:hAnsi="DejaVu Sans Mono"/>
          <w:i w:val="false"/>
          <w:iCs w:val="false"/>
          <w:color w:val="660099"/>
          <w:sz w:val="18"/>
          <w:szCs w:val="18"/>
          <w:highlight w:val="yellow"/>
        </w:rPr>
        <w:t>end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=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col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print("")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作用：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在一行星星输出完成后，添加换行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  <w:highlight w:val="yellow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需求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:</w:t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打印九九乘法表</w:t>
      </w:r>
    </w:p>
    <w:p>
      <w:pPr>
        <w:pStyle w:val="PreformattedText"/>
        <w:spacing w:before="0" w:after="112"/>
        <w:rPr>
          <w:color w:val="000000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21"/>
          <w:szCs w:val="21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乘号前是列号，后面是行号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定义行的计数器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&lt;=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9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定义列的计数器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col 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while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col &lt;= row: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print("*", end="")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 xml:space="preserve">列 行 乘积 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用制表符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\t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来对齐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"%d * %d = %d"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% (col, row, col * row), </w:t>
      </w:r>
      <w:r>
        <w:rPr>
          <w:rFonts w:eastAsia="DejaVu Sans Mono" w:ascii="DejaVu Sans Mono" w:hAnsi="DejaVu Sans Mono"/>
          <w:i w:val="false"/>
          <w:iCs w:val="false"/>
          <w:color w:val="660099"/>
          <w:sz w:val="18"/>
          <w:szCs w:val="18"/>
          <w:highlight w:val="yellow"/>
        </w:rPr>
        <w:t>end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=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  <w:highlight w:val="yellow"/>
        </w:rPr>
        <w:t>\t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切记计数器加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col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row +=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265430</wp:posOffset>
            </wp:positionH>
            <wp:positionV relativeFrom="paragraph">
              <wp:posOffset>-102870</wp:posOffset>
            </wp:positionV>
            <wp:extent cx="6120130" cy="1240155"/>
            <wp:effectExtent l="0" t="0" r="0" b="0"/>
            <wp:wrapSquare wrapText="largest"/>
            <wp:docPr id="3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before="0" w:after="169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 xml:space="preserve">4.3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>转义字符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20"/>
          <w:szCs w:val="20"/>
        </w:rPr>
      </w:pPr>
      <w:bookmarkStart w:id="2" w:name="__DdeLink__2807_740861061"/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 xml:space="preserve">\t  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 xml:space="preserve">制表符 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</w:rPr>
        <w:t xml:space="preserve"> 协助在输出文本时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>垂直方向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</w:rPr>
        <w:t>保持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>对齐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 xml:space="preserve">\n  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0"/>
          <w:szCs w:val="20"/>
        </w:rPr>
        <w:t xml:space="preserve">换行符   </w:t>
      </w:r>
      <w:bookmarkEnd w:id="2"/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</w:rPr>
        <w:t>在控制台输出一个换行符</w:t>
      </w:r>
    </w:p>
    <w:tbl>
      <w:tblPr>
        <w:tblW w:w="2162" w:type="dxa"/>
        <w:jc w:val="left"/>
        <w:tblInd w:w="1673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990"/>
        <w:gridCol w:w="1172"/>
      </w:tblGrid>
      <w:tr>
        <w:trPr/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转义字符</w:t>
            </w:r>
          </w:p>
        </w:tc>
        <w:tc>
          <w:tcPr>
            <w:tcW w:w="11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描述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\\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反斜杠符号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\’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单引号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\”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双引号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\n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换行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\t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横向制表符</w:t>
            </w:r>
          </w:p>
        </w:tc>
      </w:tr>
      <w:tr>
        <w:trPr/>
        <w:tc>
          <w:tcPr>
            <w:tcW w:w="99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eastAsia="DejaVu Sans Mono" w:cs="Liberation Mono" w:ascii="DejaVu Sans Mono" w:hAnsi="DejaVu Sans Mono"/>
                <w:sz w:val="20"/>
                <w:szCs w:val="20"/>
              </w:rPr>
              <w:t>\r</w:t>
            </w:r>
          </w:p>
        </w:tc>
        <w:tc>
          <w:tcPr>
            <w:tcW w:w="117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leContents"/>
              <w:jc w:val="center"/>
              <w:rPr>
                <w:rFonts w:ascii="DejaVu Sans Mono" w:hAnsi="DejaVu Sans Mono" w:eastAsia="DejaVu Sans Mono" w:cs="Liberation Mono"/>
                <w:sz w:val="20"/>
                <w:szCs w:val="20"/>
              </w:rPr>
            </w:pPr>
            <w:r>
              <w:rPr>
                <w:rFonts w:ascii="DejaVu Sans Mono" w:hAnsi="DejaVu Sans Mono" w:cs="Liberation Mono" w:eastAsia="DejaVu Sans Mono"/>
                <w:sz w:val="20"/>
                <w:szCs w:val="20"/>
              </w:rPr>
              <w:t>回车</w:t>
            </w:r>
          </w:p>
        </w:tc>
      </w:tr>
    </w:tbl>
    <w:p>
      <w:pPr>
        <w:pStyle w:val="PreformattedText"/>
        <w:spacing w:before="0" w:after="283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</w:r>
    </w:p>
    <w:p>
      <w:pPr>
        <w:pStyle w:val="PreformattedText"/>
        <w:spacing w:before="0" w:after="112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</w:r>
    </w:p>
    <w:p>
      <w:pPr>
        <w:pStyle w:val="PreformattedText"/>
        <w:spacing w:lineRule="auto" w:line="240" w:before="0" w:after="283"/>
        <w:rPr>
          <w:rFonts w:ascii="DejaVu Sans Mono" w:hAnsi="DejaVu Sans Mono"/>
          <w:i w:val="false"/>
          <w:i w:val="false"/>
          <w:iCs w:val="false"/>
          <w:color w:val="0000FF"/>
          <w:sz w:val="18"/>
          <w:szCs w:val="18"/>
        </w:rPr>
      </w:pPr>
      <w:bookmarkStart w:id="3" w:name="__DdeLink__2805_740861061"/>
      <w:bookmarkStart w:id="4" w:name="__DdeLink__2805_740861061"/>
      <w:bookmarkEnd w:id="4"/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965200</wp:posOffset>
            </wp:positionH>
            <wp:positionV relativeFrom="paragraph">
              <wp:posOffset>59690</wp:posOffset>
            </wp:positionV>
            <wp:extent cx="2980055" cy="2632710"/>
            <wp:effectExtent l="0" t="0" r="0" b="0"/>
            <wp:wrapSquare wrapText="largest"/>
            <wp:docPr id="34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5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jc w:val="center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before="0" w:after="283"/>
        <w:jc w:val="center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234.</w:t>
      </w:r>
      <w:r>
        <w:rPr>
          <w:b/>
          <w:bCs/>
          <w:color w:val="000000"/>
          <w:sz w:val="20"/>
          <w:szCs w:val="20"/>
        </w:rPr>
        <w:t>函数的使用</w:t>
      </w:r>
    </w:p>
    <w:p>
      <w:pPr>
        <w:pStyle w:val="PreformattedText"/>
        <w:spacing w:before="0" w:after="226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函数的定义</w:t>
      </w:r>
      <w:r>
        <w:rPr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把</w:t>
      </w:r>
      <w:r>
        <w:rPr>
          <w:b w:val="false"/>
          <w:bCs w:val="false"/>
          <w:color w:val="000000"/>
          <w:sz w:val="20"/>
          <w:szCs w:val="20"/>
          <w:highlight w:val="yellow"/>
        </w:rPr>
        <w:t>具有独立功能的代码块</w:t>
      </w:r>
      <w:r>
        <w:rPr>
          <w:b w:val="false"/>
          <w:bCs w:val="false"/>
          <w:color w:val="000000"/>
          <w:sz w:val="20"/>
          <w:szCs w:val="20"/>
        </w:rPr>
        <w:t>组织成一个小模块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在需要的时候调用</w:t>
      </w:r>
      <w:r>
        <w:rPr>
          <w:b w:val="false"/>
          <w:bCs w:val="false"/>
          <w:color w:val="000000"/>
          <w:sz w:val="20"/>
          <w:szCs w:val="20"/>
        </w:rPr>
        <w:t>.</w:t>
      </w:r>
    </w:p>
    <w:p>
      <w:pPr>
        <w:pStyle w:val="PreformattedText"/>
        <w:spacing w:before="0" w:after="226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函数的使用包含两个步骤</w:t>
      </w:r>
      <w:r>
        <w:rPr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1.</w:t>
      </w:r>
      <w:r>
        <w:rPr>
          <w:b w:val="false"/>
          <w:bCs w:val="false"/>
          <w:color w:val="000000"/>
          <w:sz w:val="20"/>
          <w:szCs w:val="20"/>
        </w:rPr>
        <w:t>定义函数</w:t>
      </w:r>
      <w:r>
        <w:rPr>
          <w:b w:val="false"/>
          <w:bCs w:val="false"/>
          <w:color w:val="000000"/>
          <w:sz w:val="20"/>
          <w:szCs w:val="20"/>
        </w:rPr>
        <w:t>--</w:t>
      </w:r>
      <w:r>
        <w:rPr>
          <w:b w:val="false"/>
          <w:bCs w:val="false"/>
          <w:color w:val="000000"/>
          <w:sz w:val="20"/>
          <w:szCs w:val="20"/>
          <w:highlight w:val="yellow"/>
        </w:rPr>
        <w:t>封装</w:t>
      </w:r>
      <w:r>
        <w:rPr>
          <w:b w:val="false"/>
          <w:bCs w:val="false"/>
          <w:color w:val="000000"/>
          <w:sz w:val="20"/>
          <w:szCs w:val="20"/>
        </w:rPr>
        <w:t>独立的功能</w:t>
      </w:r>
    </w:p>
    <w:p>
      <w:pPr>
        <w:pStyle w:val="PreformattedText"/>
        <w:spacing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2.</w:t>
      </w:r>
      <w:r>
        <w:rPr>
          <w:b w:val="false"/>
          <w:bCs w:val="false"/>
          <w:color w:val="000000"/>
          <w:sz w:val="20"/>
          <w:szCs w:val="20"/>
        </w:rPr>
        <w:t>调用函数—享受</w:t>
      </w:r>
      <w:r>
        <w:rPr>
          <w:b w:val="false"/>
          <w:bCs w:val="false"/>
          <w:color w:val="000000"/>
          <w:sz w:val="20"/>
          <w:szCs w:val="20"/>
          <w:highlight w:val="yellow"/>
        </w:rPr>
        <w:t>封装</w:t>
      </w:r>
      <w:r>
        <w:rPr>
          <w:b w:val="false"/>
          <w:bCs w:val="false"/>
          <w:color w:val="000000"/>
          <w:sz w:val="20"/>
          <w:szCs w:val="20"/>
        </w:rPr>
        <w:t>的成果</w:t>
      </w:r>
    </w:p>
    <w:p>
      <w:pPr>
        <w:pStyle w:val="PreformattedText"/>
        <w:spacing w:before="0" w:after="226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函数的作用</w:t>
      </w:r>
      <w:r>
        <w:rPr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</w:t>
      </w:r>
      <w:r>
        <w:rPr>
          <w:b w:val="false"/>
          <w:bCs w:val="false"/>
          <w:color w:val="000000"/>
          <w:sz w:val="20"/>
          <w:szCs w:val="20"/>
        </w:rPr>
        <w:t>在开发程序时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使用函数可以提高编写的效率以及代码的</w:t>
      </w:r>
      <w:r>
        <w:rPr>
          <w:b/>
          <w:bCs/>
          <w:color w:val="FF3333"/>
          <w:sz w:val="20"/>
          <w:szCs w:val="20"/>
        </w:rPr>
        <w:t>重用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2"/>
          <w:szCs w:val="22"/>
          <w:highlight w:val="yellow"/>
        </w:rPr>
      </w:pPr>
      <w:r>
        <w:rPr>
          <w:b/>
          <w:bCs/>
          <w:color w:val="000000"/>
          <w:sz w:val="22"/>
          <w:szCs w:val="22"/>
          <w:highlight w:val="yellow"/>
        </w:rPr>
        <w:t xml:space="preserve">2.1 </w:t>
      </w:r>
      <w:r>
        <w:rPr>
          <w:b/>
          <w:bCs/>
          <w:color w:val="000000"/>
          <w:sz w:val="22"/>
          <w:szCs w:val="22"/>
          <w:highlight w:val="yellow"/>
        </w:rPr>
        <w:t>函数的定义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格式</w:t>
      </w:r>
      <w:r>
        <w:rPr>
          <w:b/>
          <w:bCs/>
          <w:color w:val="000000"/>
          <w:sz w:val="22"/>
          <w:szCs w:val="22"/>
        </w:rPr>
        <w:t>: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 xml:space="preserve">def </w:t>
      </w:r>
      <w:r>
        <w:rPr>
          <w:b w:val="false"/>
          <w:bCs w:val="false"/>
          <w:color w:val="000000"/>
          <w:sz w:val="22"/>
          <w:szCs w:val="22"/>
        </w:rPr>
        <w:t>函数名</w:t>
      </w:r>
      <w:r>
        <w:rPr>
          <w:b w:val="false"/>
          <w:bCs w:val="false"/>
          <w:color w:val="000000"/>
          <w:sz w:val="22"/>
          <w:szCs w:val="22"/>
        </w:rPr>
        <w:t>():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 xml:space="preserve">     </w:t>
      </w:r>
      <w:r>
        <w:rPr>
          <w:b w:val="false"/>
          <w:bCs w:val="false"/>
          <w:color w:val="000000"/>
          <w:sz w:val="22"/>
          <w:szCs w:val="22"/>
        </w:rPr>
        <w:t>函数封装的代码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 xml:space="preserve">     ……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注意</w:t>
      </w:r>
      <w:r>
        <w:rPr>
          <w:b/>
          <w:bCs/>
          <w:color w:val="000000"/>
          <w:sz w:val="22"/>
          <w:szCs w:val="22"/>
        </w:rPr>
        <w:t>: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(1)</w:t>
      </w:r>
      <w:r>
        <w:rPr>
          <w:b w:val="false"/>
          <w:bCs w:val="false"/>
          <w:color w:val="000000"/>
          <w:sz w:val="22"/>
          <w:szCs w:val="22"/>
        </w:rPr>
        <w:t>函数名称应表达函数封装代码的功能</w:t>
      </w:r>
      <w:r>
        <w:rPr>
          <w:b w:val="false"/>
          <w:bCs w:val="false"/>
          <w:color w:val="000000"/>
          <w:sz w:val="22"/>
          <w:szCs w:val="22"/>
        </w:rPr>
        <w:t>,</w:t>
      </w:r>
      <w:r>
        <w:rPr>
          <w:b w:val="false"/>
          <w:bCs w:val="false"/>
          <w:color w:val="000000"/>
          <w:sz w:val="22"/>
          <w:szCs w:val="22"/>
        </w:rPr>
        <w:t>方便后续使用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2"/>
          <w:szCs w:val="22"/>
        </w:rPr>
      </w:pPr>
      <w:r>
        <w:rPr>
          <w:b w:val="false"/>
          <w:bCs w:val="false"/>
          <w:color w:val="000000"/>
          <w:sz w:val="22"/>
          <w:szCs w:val="22"/>
        </w:rPr>
        <w:t>(2)</w:t>
      </w:r>
      <w:r>
        <w:rPr>
          <w:b w:val="false"/>
          <w:bCs w:val="false"/>
          <w:color w:val="000000"/>
          <w:sz w:val="22"/>
          <w:szCs w:val="22"/>
          <w:highlight w:val="yellow"/>
        </w:rPr>
        <w:t>函数名称的命名</w:t>
      </w:r>
      <w:r>
        <w:rPr>
          <w:b w:val="false"/>
          <w:bCs w:val="false"/>
          <w:color w:val="000000"/>
          <w:sz w:val="22"/>
          <w:szCs w:val="22"/>
        </w:rPr>
        <w:t>应符合标识符的命名规则</w:t>
      </w:r>
      <w:r>
        <w:rPr>
          <w:b w:val="false"/>
          <w:bCs w:val="false"/>
          <w:color w:val="000000"/>
          <w:sz w:val="22"/>
          <w:szCs w:val="22"/>
        </w:rPr>
        <w:t>,</w:t>
      </w:r>
      <w:r>
        <w:rPr>
          <w:b w:val="false"/>
          <w:bCs w:val="false"/>
          <w:color w:val="000000"/>
          <w:sz w:val="22"/>
          <w:szCs w:val="22"/>
        </w:rPr>
        <w:t>即</w:t>
      </w:r>
      <w:r>
        <w:rPr>
          <w:b w:val="false"/>
          <w:bCs w:val="false"/>
          <w:color w:val="000000"/>
          <w:sz w:val="22"/>
          <w:szCs w:val="22"/>
        </w:rPr>
        <w:t>:</w:t>
      </w:r>
    </w:p>
    <w:p>
      <w:pPr>
        <w:pStyle w:val="PreformattedText"/>
        <w:numPr>
          <w:ilvl w:val="0"/>
          <w:numId w:val="25"/>
        </w:numPr>
        <w:spacing w:before="0" w:after="169"/>
        <w:jc w:val="left"/>
        <w:rPr>
          <w:b w:val="false"/>
          <w:b w:val="false"/>
          <w:bCs w:val="false"/>
          <w:color w:val="000000"/>
          <w:sz w:val="20"/>
          <w:szCs w:val="20"/>
          <w:highlight w:val="magenta"/>
        </w:rPr>
      </w:pPr>
      <w:r>
        <w:rPr>
          <w:b w:val="false"/>
          <w:bCs w:val="false"/>
          <w:color w:val="000000"/>
          <w:sz w:val="20"/>
          <w:szCs w:val="20"/>
          <w:highlight w:val="magenta"/>
        </w:rPr>
        <w:t>可以由字母</w:t>
      </w:r>
      <w:r>
        <w:rPr>
          <w:b w:val="false"/>
          <w:bCs w:val="false"/>
          <w:color w:val="000000"/>
          <w:sz w:val="20"/>
          <w:szCs w:val="20"/>
          <w:highlight w:val="magenta"/>
        </w:rPr>
        <w:t xml:space="preserve">, </w:t>
      </w:r>
      <w:r>
        <w:rPr>
          <w:b w:val="false"/>
          <w:bCs w:val="false"/>
          <w:color w:val="000000"/>
          <w:sz w:val="20"/>
          <w:szCs w:val="20"/>
          <w:highlight w:val="magenta"/>
        </w:rPr>
        <w:t>下划线</w:t>
      </w:r>
      <w:r>
        <w:rPr>
          <w:b w:val="false"/>
          <w:bCs w:val="false"/>
          <w:color w:val="000000"/>
          <w:sz w:val="20"/>
          <w:szCs w:val="20"/>
          <w:highlight w:val="magenta"/>
        </w:rPr>
        <w:t xml:space="preserve">, </w:t>
      </w:r>
      <w:r>
        <w:rPr>
          <w:b w:val="false"/>
          <w:bCs w:val="false"/>
          <w:color w:val="000000"/>
          <w:sz w:val="20"/>
          <w:szCs w:val="20"/>
          <w:highlight w:val="magenta"/>
        </w:rPr>
        <w:t>数字组成</w:t>
      </w:r>
    </w:p>
    <w:p>
      <w:pPr>
        <w:pStyle w:val="PreformattedText"/>
        <w:numPr>
          <w:ilvl w:val="0"/>
          <w:numId w:val="25"/>
        </w:numPr>
        <w:spacing w:before="0" w:after="169"/>
        <w:jc w:val="left"/>
        <w:rPr>
          <w:b w:val="false"/>
          <w:b w:val="false"/>
          <w:bCs w:val="false"/>
          <w:color w:val="000000"/>
          <w:sz w:val="20"/>
          <w:szCs w:val="20"/>
          <w:highlight w:val="magenta"/>
        </w:rPr>
      </w:pPr>
      <w:r>
        <w:rPr>
          <w:b w:val="false"/>
          <w:bCs w:val="false"/>
          <w:color w:val="000000"/>
          <w:sz w:val="20"/>
          <w:szCs w:val="20"/>
          <w:highlight w:val="magenta"/>
        </w:rPr>
        <w:t>不能以数字开头</w:t>
      </w:r>
    </w:p>
    <w:p>
      <w:pPr>
        <w:pStyle w:val="PreformattedText"/>
        <w:numPr>
          <w:ilvl w:val="0"/>
          <w:numId w:val="25"/>
        </w:numPr>
        <w:spacing w:before="0" w:after="169"/>
        <w:jc w:val="left"/>
        <w:rPr>
          <w:b w:val="false"/>
          <w:b w:val="false"/>
          <w:bCs w:val="false"/>
          <w:color w:val="000000"/>
          <w:sz w:val="20"/>
          <w:szCs w:val="20"/>
          <w:highlight w:val="magenta"/>
        </w:rPr>
      </w:pPr>
      <w:r>
        <w:rPr>
          <w:b w:val="false"/>
          <w:bCs w:val="false"/>
          <w:color w:val="000000"/>
          <w:sz w:val="20"/>
          <w:szCs w:val="20"/>
          <w:highlight w:val="magenta"/>
        </w:rPr>
        <w:t>不能与关键字重名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2.2</w:t>
      </w:r>
      <w:r>
        <w:rPr>
          <w:b/>
          <w:bCs/>
          <w:color w:val="000000"/>
          <w:sz w:val="20"/>
          <w:szCs w:val="20"/>
        </w:rPr>
        <w:t>函数的调用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函数名</w:t>
      </w:r>
      <w:r>
        <w:rPr>
          <w:b w:val="false"/>
          <w:bCs w:val="false"/>
          <w:color w:val="000000"/>
          <w:sz w:val="20"/>
          <w:szCs w:val="20"/>
          <w:highlight w:val="yellow"/>
        </w:rPr>
        <w:t>()</w:t>
      </w:r>
      <w:r>
        <w:rPr>
          <w:b w:val="false"/>
          <w:bCs w:val="false"/>
          <w:color w:val="000000"/>
          <w:sz w:val="20"/>
          <w:szCs w:val="20"/>
        </w:rPr>
        <w:t>对函数进行调用</w:t>
      </w:r>
    </w:p>
    <w:p>
      <w:pPr>
        <w:pStyle w:val="PreformattedText"/>
        <w:spacing w:before="0" w:after="55"/>
        <w:jc w:val="left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导入外部文件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800000"/>
          <w:sz w:val="18"/>
          <w:szCs w:val="18"/>
        </w:rPr>
        <w:t xml:space="preserve">import 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hm_01_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九九乘法表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调用函数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  <w:highlight w:val="yellow"/>
        </w:rPr>
        <w:t>(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  <w:highlight w:val="yellow"/>
        </w:rPr>
        <w:t>文件名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  <w:highlight w:val="yellow"/>
        </w:rPr>
        <w:t>.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  <w:highlight w:val="yellow"/>
        </w:rPr>
        <w:t>函数名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  <w:highlight w:val="yellow"/>
        </w:rPr>
        <w:t>())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hm_01_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九九乘法表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.multiple_table()</w:t>
      </w:r>
    </w:p>
    <w:p>
      <w:pPr>
        <w:pStyle w:val="PreformattedText"/>
        <w:spacing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2.3 </w:t>
      </w:r>
      <w:r>
        <w:rPr>
          <w:b/>
          <w:bCs/>
          <w:color w:val="000000"/>
          <w:sz w:val="20"/>
          <w:szCs w:val="20"/>
        </w:rPr>
        <w:t>演练</w:t>
      </w:r>
      <w:r>
        <w:rPr>
          <w:b/>
          <w:bCs/>
          <w:color w:val="000000"/>
          <w:sz w:val="20"/>
          <w:szCs w:val="20"/>
        </w:rPr>
        <w:t>1</w:t>
      </w:r>
    </w:p>
    <w:p>
      <w:pPr>
        <w:pStyle w:val="PreformattedText"/>
        <w:spacing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需求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  <w:t>1.</w:t>
      </w:r>
      <w:r>
        <w:rPr>
          <w:b w:val="false"/>
          <w:bCs w:val="false"/>
          <w:color w:val="000000"/>
          <w:sz w:val="20"/>
          <w:szCs w:val="20"/>
        </w:rPr>
        <w:t>编写一个</w:t>
      </w:r>
      <w:r>
        <w:rPr>
          <w:b w:val="false"/>
          <w:bCs w:val="false"/>
          <w:color w:val="000000"/>
          <w:sz w:val="20"/>
          <w:szCs w:val="20"/>
        </w:rPr>
        <w:t>say_hello</w:t>
      </w:r>
      <w:r>
        <w:rPr>
          <w:b w:val="false"/>
          <w:bCs w:val="false"/>
          <w:color w:val="000000"/>
          <w:sz w:val="20"/>
          <w:szCs w:val="20"/>
        </w:rPr>
        <w:t>的函数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封装三行打招呼的代码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  <w:t>2.</w:t>
      </w:r>
      <w:r>
        <w:rPr>
          <w:b w:val="false"/>
          <w:bCs w:val="false"/>
          <w:color w:val="000000"/>
          <w:sz w:val="20"/>
          <w:szCs w:val="20"/>
        </w:rPr>
        <w:t>在函数下方调用打招呼的代码</w:t>
      </w:r>
    </w:p>
    <w:p>
      <w:pPr>
        <w:pStyle w:val="PreformattedText"/>
        <w:spacing w:before="0" w:after="112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注意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: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定义了函数后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只表示这个函数封装了一段代码而已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如果不主动调用函数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函数是不会主调执行的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def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say_hello():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"hello 1"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"hello 2"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"hello 3"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say_hello()</w:t>
      </w:r>
    </w:p>
    <w:p>
      <w:pPr>
        <w:pStyle w:val="PreformattedText"/>
        <w:spacing w:before="0" w:after="169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2.4</w:t>
      </w:r>
      <w:r>
        <w:rPr>
          <w:b/>
          <w:bCs/>
          <w:color w:val="000000"/>
          <w:sz w:val="20"/>
          <w:szCs w:val="20"/>
        </w:rPr>
        <w:t>改进代码</w:t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212090</wp:posOffset>
            </wp:positionH>
            <wp:positionV relativeFrom="paragraph">
              <wp:posOffset>169545</wp:posOffset>
            </wp:positionV>
            <wp:extent cx="2492375" cy="1805940"/>
            <wp:effectExtent l="0" t="0" r="0" b="0"/>
            <wp:wrapSquare wrapText="largest"/>
            <wp:docPr id="35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7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函数的执行线路图</w:t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2.5 </w:t>
      </w:r>
      <w:r>
        <w:rPr>
          <w:b w:val="false"/>
          <w:bCs w:val="false"/>
          <w:color w:val="000000"/>
          <w:sz w:val="20"/>
          <w:szCs w:val="20"/>
        </w:rPr>
        <w:t>函数的定义和调用顺序</w:t>
      </w:r>
    </w:p>
    <w:p>
      <w:pPr>
        <w:pStyle w:val="PreformattedText"/>
        <w:spacing w:before="114" w:after="397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/>
          <w:bCs/>
          <w:color w:val="000000"/>
          <w:sz w:val="20"/>
          <w:szCs w:val="20"/>
          <w:highlight w:val="yellow"/>
        </w:rPr>
        <w:t>函数必须先定义</w:t>
      </w:r>
      <w:r>
        <w:rPr>
          <w:b/>
          <w:bCs/>
          <w:color w:val="000000"/>
          <w:sz w:val="20"/>
          <w:szCs w:val="20"/>
          <w:highlight w:val="yellow"/>
        </w:rPr>
        <w:t>,</w:t>
      </w:r>
      <w:r>
        <w:rPr>
          <w:b/>
          <w:bCs/>
          <w:color w:val="000000"/>
          <w:sz w:val="20"/>
          <w:szCs w:val="20"/>
          <w:highlight w:val="yellow"/>
        </w:rPr>
        <w:t>再调用</w:t>
      </w:r>
      <w:r>
        <w:rPr>
          <w:b/>
          <w:bCs/>
          <w:color w:val="000000"/>
          <w:sz w:val="20"/>
          <w:szCs w:val="20"/>
          <w:highlight w:val="yellow"/>
        </w:rPr>
        <w:t>(</w:t>
      </w:r>
      <w:r>
        <w:rPr>
          <w:b/>
          <w:bCs/>
          <w:color w:val="000000"/>
          <w:sz w:val="20"/>
          <w:szCs w:val="20"/>
          <w:highlight w:val="yellow"/>
        </w:rPr>
        <w:t>函数调用函数除外</w:t>
      </w:r>
      <w:r>
        <w:rPr>
          <w:b/>
          <w:bCs/>
          <w:color w:val="000000"/>
          <w:sz w:val="20"/>
          <w:szCs w:val="20"/>
          <w:highlight w:val="yellow"/>
        </w:rPr>
        <w:t>)</w:t>
      </w:r>
    </w:p>
    <w:p>
      <w:pPr>
        <w:pStyle w:val="PreformattedText"/>
        <w:spacing w:before="0" w:after="283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277495</wp:posOffset>
            </wp:positionH>
            <wp:positionV relativeFrom="paragraph">
              <wp:posOffset>-130175</wp:posOffset>
            </wp:positionV>
            <wp:extent cx="5273675" cy="2202815"/>
            <wp:effectExtent l="0" t="0" r="0" b="0"/>
            <wp:wrapSquare wrapText="largest"/>
            <wp:docPr id="36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before="0" w:after="169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  <w:highlight w:val="yellow"/>
        </w:rPr>
        <w:t>2.</w:t>
      </w:r>
      <w:r>
        <w:rPr>
          <w:b/>
          <w:bCs/>
          <w:color w:val="000000"/>
          <w:sz w:val="20"/>
          <w:szCs w:val="20"/>
          <w:highlight w:val="yellow"/>
        </w:rPr>
        <w:t>6 pycharm</w:t>
      </w:r>
      <w:r>
        <w:rPr>
          <w:b/>
          <w:bCs/>
          <w:color w:val="000000"/>
          <w:sz w:val="20"/>
          <w:szCs w:val="20"/>
          <w:highlight w:val="yellow"/>
        </w:rPr>
        <w:t>调试工具</w:t>
      </w:r>
    </w:p>
    <w:p>
      <w:pPr>
        <w:pStyle w:val="PreformattedText"/>
        <w:spacing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  </w:t>
      </w:r>
      <w:r>
        <w:rPr>
          <w:b/>
          <w:bCs/>
          <w:color w:val="000000"/>
          <w:sz w:val="20"/>
          <w:szCs w:val="20"/>
        </w:rPr>
        <w:t>F8 Step</w:t>
      </w:r>
      <w:r>
        <w:rPr>
          <w:b/>
          <w:bCs/>
          <w:color w:val="000000"/>
          <w:sz w:val="20"/>
          <w:szCs w:val="20"/>
        </w:rPr>
        <w:t xml:space="preserve"> over </w:t>
      </w:r>
      <w:r>
        <w:rPr>
          <w:b w:val="false"/>
          <w:bCs w:val="false"/>
          <w:color w:val="000000"/>
          <w:sz w:val="20"/>
          <w:szCs w:val="20"/>
        </w:rPr>
        <w:t>单步调试</w:t>
      </w:r>
      <w:r>
        <w:rPr>
          <w:b w:val="false"/>
          <w:bCs w:val="false"/>
          <w:color w:val="000000"/>
          <w:sz w:val="20"/>
          <w:szCs w:val="20"/>
        </w:rPr>
        <w:t>,building</w:t>
      </w:r>
      <w:r>
        <w:rPr>
          <w:b w:val="false"/>
          <w:bCs w:val="false"/>
          <w:color w:val="000000"/>
          <w:sz w:val="20"/>
          <w:szCs w:val="20"/>
        </w:rPr>
        <w:t>把函数调用看作一行代码直接执行</w:t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</w:t>
      </w:r>
      <w:r>
        <w:rPr>
          <w:b/>
          <w:bCs/>
          <w:color w:val="000000"/>
          <w:sz w:val="20"/>
          <w:szCs w:val="20"/>
        </w:rPr>
        <w:t xml:space="preserve">F7 Step Into </w:t>
      </w:r>
      <w:r>
        <w:rPr>
          <w:b w:val="false"/>
          <w:bCs w:val="false"/>
          <w:color w:val="000000"/>
          <w:sz w:val="20"/>
          <w:szCs w:val="20"/>
        </w:rPr>
        <w:t>可以单步执行代码</w:t>
      </w:r>
      <w:r>
        <w:rPr>
          <w:b w:val="false"/>
          <w:bCs w:val="false"/>
          <w:color w:val="000000"/>
          <w:sz w:val="20"/>
          <w:szCs w:val="20"/>
        </w:rPr>
        <w:t>.</w:t>
      </w:r>
      <w:r>
        <w:rPr>
          <w:b/>
          <w:bCs/>
          <w:color w:val="000000"/>
          <w:sz w:val="20"/>
          <w:szCs w:val="20"/>
          <w:highlight w:val="yellow"/>
        </w:rPr>
        <w:t>如果是函数</w:t>
      </w:r>
      <w:r>
        <w:rPr>
          <w:b/>
          <w:bCs/>
          <w:color w:val="000000"/>
          <w:sz w:val="20"/>
          <w:szCs w:val="20"/>
          <w:highlight w:val="yellow"/>
        </w:rPr>
        <w:t>,</w:t>
      </w:r>
      <w:r>
        <w:rPr>
          <w:b/>
          <w:bCs/>
          <w:color w:val="000000"/>
          <w:sz w:val="20"/>
          <w:szCs w:val="20"/>
          <w:highlight w:val="yellow"/>
        </w:rPr>
        <w:t>会进入函数内部</w:t>
      </w:r>
    </w:p>
    <w:p>
      <w:pPr>
        <w:pStyle w:val="PreformattedText"/>
        <w:spacing w:before="0" w:after="283"/>
        <w:jc w:val="left"/>
        <w:rPr>
          <w:b w:val="false"/>
          <w:b w:val="false"/>
          <w:bCs w:val="false"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t>2.</w:t>
      </w:r>
      <w:r>
        <w:rPr>
          <w:b/>
          <w:bCs/>
          <w:color w:val="000000"/>
          <w:sz w:val="20"/>
          <w:szCs w:val="20"/>
          <w:highlight w:val="yellow"/>
        </w:rPr>
        <w:t xml:space="preserve">7 </w:t>
      </w:r>
      <w:r>
        <w:rPr>
          <w:b/>
          <w:bCs/>
          <w:color w:val="000000"/>
          <w:sz w:val="20"/>
          <w:szCs w:val="20"/>
          <w:highlight w:val="yellow"/>
        </w:rPr>
        <w:t>函数的文档注释</w:t>
      </w:r>
    </w:p>
    <w:p>
      <w:pPr>
        <w:pStyle w:val="PreformattedText"/>
        <w:numPr>
          <w:ilvl w:val="0"/>
          <w:numId w:val="26"/>
        </w:numPr>
        <w:spacing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在定义函数的</w:t>
      </w:r>
      <w:r>
        <w:rPr>
          <w:b/>
          <w:bCs/>
          <w:color w:val="FF3333"/>
          <w:sz w:val="20"/>
          <w:szCs w:val="20"/>
        </w:rPr>
        <w:t>下</w:t>
      </w:r>
      <w:r>
        <w:rPr>
          <w:b/>
          <w:bCs/>
          <w:color w:val="FF3333"/>
          <w:sz w:val="20"/>
          <w:szCs w:val="20"/>
        </w:rPr>
        <w:t>方</w:t>
      </w:r>
      <w:r>
        <w:rPr>
          <w:b/>
          <w:bCs/>
          <w:color w:val="000000"/>
          <w:sz w:val="20"/>
          <w:szCs w:val="20"/>
        </w:rPr>
        <w:t>,</w:t>
      </w:r>
      <w:r>
        <w:rPr>
          <w:b/>
          <w:bCs/>
          <w:color w:val="000000"/>
          <w:sz w:val="20"/>
          <w:szCs w:val="20"/>
        </w:rPr>
        <w:t>连续使用</w:t>
      </w:r>
      <w:r>
        <w:rPr>
          <w:b/>
          <w:bCs/>
          <w:color w:val="FF3333"/>
          <w:sz w:val="20"/>
          <w:szCs w:val="20"/>
        </w:rPr>
        <w:t>三对引号</w:t>
      </w:r>
      <w:r>
        <w:rPr>
          <w:b/>
          <w:bCs/>
          <w:color w:val="000000"/>
          <w:sz w:val="20"/>
          <w:szCs w:val="20"/>
        </w:rPr>
        <w:t>,</w:t>
      </w:r>
      <w:r>
        <w:rPr>
          <w:b/>
          <w:bCs/>
          <w:color w:val="000000"/>
          <w:sz w:val="20"/>
          <w:szCs w:val="20"/>
        </w:rPr>
        <w:t>在三对引号处编写对函数的说明文字</w:t>
      </w:r>
    </w:p>
    <w:p>
      <w:pPr>
        <w:pStyle w:val="PreformattedText"/>
        <w:numPr>
          <w:ilvl w:val="0"/>
          <w:numId w:val="26"/>
        </w:numPr>
        <w:spacing w:before="0" w:after="226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在函数调用位置</w:t>
      </w:r>
      <w:r>
        <w:rPr>
          <w:b/>
          <w:bCs/>
          <w:color w:val="000000"/>
          <w:sz w:val="20"/>
          <w:szCs w:val="20"/>
        </w:rPr>
        <w:t>,</w:t>
      </w:r>
      <w:r>
        <w:rPr>
          <w:b/>
          <w:bCs/>
          <w:color w:val="000000"/>
          <w:sz w:val="20"/>
          <w:szCs w:val="20"/>
        </w:rPr>
        <w:t>使用快捷键</w:t>
      </w:r>
      <w:r>
        <w:rPr>
          <w:b/>
          <w:bCs/>
          <w:color w:val="FF3333"/>
          <w:sz w:val="20"/>
          <w:szCs w:val="20"/>
        </w:rPr>
        <w:t>Ctrl+Q</w:t>
      </w:r>
      <w:r>
        <w:rPr>
          <w:b/>
          <w:bCs/>
          <w:color w:val="000000"/>
          <w:sz w:val="20"/>
          <w:szCs w:val="20"/>
        </w:rPr>
        <w:t>可以查看函数的说明信息</w:t>
      </w:r>
    </w:p>
    <w:p>
      <w:pPr>
        <w:pStyle w:val="PreformattedText"/>
        <w:spacing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1.</w:t>
      </w:r>
      <w:r>
        <w:rPr>
          <w:b w:val="false"/>
          <w:bCs w:val="false"/>
          <w:color w:val="000000"/>
          <w:sz w:val="20"/>
          <w:szCs w:val="20"/>
        </w:rPr>
        <w:t>函数定义</w:t>
      </w:r>
      <w:r>
        <w:rPr>
          <w:b/>
          <w:bCs/>
          <w:color w:val="FF3333"/>
          <w:sz w:val="20"/>
          <w:szCs w:val="20"/>
        </w:rPr>
        <w:t>上方应该和其他代码</w:t>
      </w:r>
      <w:r>
        <w:rPr>
          <w:b/>
          <w:bCs/>
          <w:color w:val="FF3333"/>
          <w:sz w:val="20"/>
          <w:szCs w:val="20"/>
        </w:rPr>
        <w:t>(</w:t>
      </w:r>
      <w:r>
        <w:rPr>
          <w:b/>
          <w:bCs/>
          <w:color w:val="FF3333"/>
          <w:sz w:val="20"/>
          <w:szCs w:val="20"/>
        </w:rPr>
        <w:t>包含注释</w:t>
      </w:r>
      <w:r>
        <w:rPr>
          <w:b/>
          <w:bCs/>
          <w:color w:val="FF3333"/>
          <w:sz w:val="20"/>
          <w:szCs w:val="20"/>
        </w:rPr>
        <w:t>)</w:t>
      </w:r>
      <w:r>
        <w:rPr>
          <w:b/>
          <w:bCs/>
          <w:color w:val="FF3333"/>
          <w:sz w:val="20"/>
          <w:szCs w:val="20"/>
        </w:rPr>
        <w:t>保</w:t>
      </w:r>
      <w:r>
        <w:rPr>
          <w:b/>
          <w:bCs/>
          <w:color w:val="FF3333"/>
          <w:sz w:val="20"/>
          <w:szCs w:val="20"/>
        </w:rPr>
        <w:t>留</w:t>
      </w:r>
      <w:r>
        <w:rPr>
          <w:b/>
          <w:bCs/>
          <w:color w:val="FF3333"/>
          <w:sz w:val="20"/>
          <w:szCs w:val="20"/>
        </w:rPr>
        <w:t>2</w:t>
      </w:r>
      <w:r>
        <w:rPr>
          <w:b/>
          <w:bCs/>
          <w:color w:val="FF3333"/>
          <w:sz w:val="20"/>
          <w:szCs w:val="20"/>
        </w:rPr>
        <w:t>个空行</w:t>
      </w:r>
      <w:r>
        <w:rPr>
          <w:b w:val="false"/>
          <w:bCs w:val="false"/>
          <w:color w:val="000000"/>
          <w:sz w:val="20"/>
          <w:szCs w:val="20"/>
        </w:rPr>
        <w:t>(PEP8</w:t>
      </w:r>
      <w:r>
        <w:rPr>
          <w:b w:val="false"/>
          <w:bCs w:val="false"/>
          <w:color w:val="000000"/>
          <w:sz w:val="20"/>
          <w:szCs w:val="20"/>
        </w:rPr>
        <w:t>的标准</w:t>
      </w:r>
      <w:r>
        <w:rPr>
          <w:b w:val="false"/>
          <w:bCs w:val="false"/>
          <w:color w:val="000000"/>
          <w:sz w:val="20"/>
          <w:szCs w:val="20"/>
        </w:rPr>
        <w:t>)</w:t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</w:t>
      </w:r>
      <w:r>
        <w:rPr>
          <w:b w:val="false"/>
          <w:bCs w:val="false"/>
          <w:color w:val="000000"/>
          <w:sz w:val="20"/>
          <w:szCs w:val="20"/>
        </w:rPr>
        <w:t>2.</w:t>
      </w:r>
      <w:r>
        <w:rPr>
          <w:b w:val="false"/>
          <w:bCs w:val="false"/>
          <w:color w:val="000000"/>
          <w:sz w:val="20"/>
          <w:szCs w:val="20"/>
        </w:rPr>
        <w:t>将</w:t>
      </w:r>
      <w:r>
        <w:rPr>
          <w:b w:val="false"/>
          <w:bCs w:val="false"/>
          <w:color w:val="000000"/>
          <w:sz w:val="20"/>
          <w:szCs w:val="20"/>
          <w:highlight w:val="yellow"/>
        </w:rPr>
        <w:t>光标放在函数调用内部某处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点击</w:t>
      </w:r>
      <w:r>
        <w:rPr>
          <w:b w:val="false"/>
          <w:bCs w:val="false"/>
          <w:color w:val="800000"/>
          <w:sz w:val="20"/>
          <w:szCs w:val="20"/>
        </w:rPr>
        <w:t>View--Quick Documentation(Ctrl+Q)--</w:t>
      </w:r>
      <w:r>
        <w:rPr>
          <w:b w:val="false"/>
          <w:bCs w:val="false"/>
          <w:color w:val="800000"/>
          <w:sz w:val="20"/>
          <w:szCs w:val="20"/>
        </w:rPr>
        <w:t>出现快速文档中函数的文档注释</w:t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97155</wp:posOffset>
            </wp:positionH>
            <wp:positionV relativeFrom="paragraph">
              <wp:posOffset>-194945</wp:posOffset>
            </wp:positionV>
            <wp:extent cx="5115560" cy="2797810"/>
            <wp:effectExtent l="0" t="0" r="0" b="0"/>
            <wp:wrapSquare wrapText="largest"/>
            <wp:docPr id="37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205740</wp:posOffset>
            </wp:positionH>
            <wp:positionV relativeFrom="paragraph">
              <wp:posOffset>-151130</wp:posOffset>
            </wp:positionV>
            <wp:extent cx="2583815" cy="604520"/>
            <wp:effectExtent l="0" t="0" r="0" b="0"/>
            <wp:wrapSquare wrapText="largest"/>
            <wp:docPr id="3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226"/>
        <w:jc w:val="left"/>
        <w:rPr>
          <w:b w:val="false"/>
          <w:b w:val="false"/>
          <w:bCs w:val="false"/>
          <w:color w:val="800000"/>
          <w:sz w:val="20"/>
          <w:szCs w:val="20"/>
        </w:rPr>
      </w:pPr>
      <w:r>
        <w:rPr>
          <w:b w:val="false"/>
          <w:bCs w:val="false"/>
          <w:color w:val="800000"/>
          <w:sz w:val="20"/>
          <w:szCs w:val="20"/>
        </w:rPr>
      </w:r>
    </w:p>
    <w:p>
      <w:pPr>
        <w:pStyle w:val="PreformattedText"/>
        <w:spacing w:lineRule="auto" w:line="360" w:before="0" w:after="55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03.</w:t>
      </w:r>
      <w:r>
        <w:rPr>
          <w:b/>
          <w:bCs/>
          <w:color w:val="000000"/>
          <w:sz w:val="20"/>
          <w:szCs w:val="20"/>
        </w:rPr>
        <w:t>函数的参数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  <w:highlight w:val="yellow"/>
        </w:rPr>
      </w:pPr>
      <w:r>
        <w:rPr>
          <w:b w:val="false"/>
          <w:bCs w:val="false"/>
          <w:color w:val="000000"/>
          <w:sz w:val="20"/>
          <w:szCs w:val="20"/>
          <w:highlight w:val="yellow"/>
        </w:rPr>
        <w:t>需求</w:t>
      </w:r>
      <w:r>
        <w:rPr>
          <w:b w:val="false"/>
          <w:bCs w:val="false"/>
          <w:color w:val="000000"/>
          <w:sz w:val="20"/>
          <w:szCs w:val="20"/>
          <w:highlight w:val="yellow"/>
        </w:rPr>
        <w:t>: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18"/>
          <w:szCs w:val="18"/>
        </w:rPr>
      </w:pPr>
      <w:r>
        <w:rPr>
          <w:b w:val="false"/>
          <w:bCs w:val="false"/>
          <w:color w:val="000000"/>
          <w:sz w:val="18"/>
          <w:szCs w:val="18"/>
        </w:rPr>
        <w:t>1.</w:t>
      </w:r>
      <w:r>
        <w:rPr>
          <w:b w:val="false"/>
          <w:bCs w:val="false"/>
          <w:color w:val="000000"/>
          <w:sz w:val="18"/>
          <w:szCs w:val="18"/>
        </w:rPr>
        <w:t>开发一个</w:t>
      </w:r>
      <w:r>
        <w:rPr>
          <w:b w:val="false"/>
          <w:bCs w:val="false"/>
          <w:color w:val="000000"/>
          <w:sz w:val="18"/>
          <w:szCs w:val="18"/>
        </w:rPr>
        <w:t>sum_2_sum</w:t>
      </w:r>
      <w:r>
        <w:rPr>
          <w:b w:val="false"/>
          <w:bCs w:val="false"/>
          <w:color w:val="000000"/>
          <w:sz w:val="18"/>
          <w:szCs w:val="18"/>
        </w:rPr>
        <w:t>的函数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18"/>
          <w:szCs w:val="18"/>
        </w:rPr>
      </w:pPr>
      <w:r>
        <w:rPr>
          <w:b w:val="false"/>
          <w:bCs w:val="false"/>
          <w:color w:val="000000"/>
          <w:sz w:val="18"/>
          <w:szCs w:val="18"/>
        </w:rPr>
        <w:t>2.</w:t>
      </w:r>
      <w:r>
        <w:rPr>
          <w:b w:val="false"/>
          <w:bCs w:val="false"/>
          <w:color w:val="000000"/>
          <w:sz w:val="18"/>
          <w:szCs w:val="18"/>
        </w:rPr>
        <w:t>函数能够实现两个数字求和的功能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18"/>
          <w:szCs w:val="18"/>
          <w:highlight w:val="yellow"/>
        </w:rPr>
      </w:pPr>
      <w:r>
        <w:rPr>
          <w:b w:val="false"/>
          <w:bCs w:val="false"/>
          <w:color w:val="000000"/>
          <w:sz w:val="18"/>
          <w:szCs w:val="18"/>
          <w:highlight w:val="yellow"/>
        </w:rPr>
        <w:t>如果把需要计算的数字</w:t>
      </w:r>
      <w:r>
        <w:rPr>
          <w:b w:val="false"/>
          <w:bCs w:val="false"/>
          <w:color w:val="000000"/>
          <w:sz w:val="18"/>
          <w:szCs w:val="18"/>
          <w:highlight w:val="yellow"/>
        </w:rPr>
        <w:t>,</w:t>
      </w:r>
      <w:r>
        <w:rPr>
          <w:b w:val="false"/>
          <w:bCs w:val="false"/>
          <w:color w:val="000000"/>
          <w:sz w:val="18"/>
          <w:szCs w:val="18"/>
          <w:highlight w:val="yellow"/>
        </w:rPr>
        <w:t>在函数调用时</w:t>
      </w:r>
      <w:r>
        <w:rPr>
          <w:b w:val="false"/>
          <w:bCs w:val="false"/>
          <w:color w:val="000000"/>
          <w:sz w:val="18"/>
          <w:szCs w:val="18"/>
          <w:highlight w:val="yellow"/>
        </w:rPr>
        <w:t>,</w:t>
      </w:r>
      <w:r>
        <w:rPr>
          <w:b w:val="false"/>
          <w:bCs w:val="false"/>
          <w:color w:val="000000"/>
          <w:sz w:val="18"/>
          <w:szCs w:val="18"/>
          <w:highlight w:val="yellow"/>
        </w:rPr>
        <w:t>传递到函数内部就好了</w:t>
      </w:r>
      <w:r>
        <w:rPr>
          <w:b w:val="false"/>
          <w:bCs w:val="false"/>
          <w:color w:val="000000"/>
          <w:sz w:val="18"/>
          <w:szCs w:val="18"/>
          <w:highlight w:val="yellow"/>
        </w:rPr>
        <w:t>!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3.1 </w:t>
      </w:r>
      <w:r>
        <w:rPr>
          <w:b/>
          <w:bCs/>
          <w:color w:val="000000"/>
          <w:sz w:val="20"/>
          <w:szCs w:val="20"/>
        </w:rPr>
        <w:t>函数参数的使用</w:t>
      </w:r>
    </w:p>
    <w:p>
      <w:pPr>
        <w:pStyle w:val="PreformattedText"/>
        <w:numPr>
          <w:ilvl w:val="0"/>
          <w:numId w:val="27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在函数名后面的</w:t>
      </w:r>
      <w:r>
        <w:rPr>
          <w:b w:val="false"/>
          <w:bCs w:val="false"/>
          <w:color w:val="FF3333"/>
          <w:sz w:val="20"/>
          <w:szCs w:val="20"/>
        </w:rPr>
        <w:t>小括号内部</w:t>
      </w:r>
      <w:r>
        <w:rPr>
          <w:b w:val="false"/>
          <w:bCs w:val="false"/>
          <w:color w:val="000000"/>
          <w:sz w:val="20"/>
          <w:szCs w:val="20"/>
        </w:rPr>
        <w:t>填写</w:t>
      </w:r>
      <w:r>
        <w:rPr>
          <w:b w:val="false"/>
          <w:bCs w:val="false"/>
          <w:color w:val="FF3333"/>
          <w:sz w:val="20"/>
          <w:szCs w:val="20"/>
        </w:rPr>
        <w:t>参数</w:t>
      </w:r>
    </w:p>
    <w:p>
      <w:pPr>
        <w:pStyle w:val="PreformattedText"/>
        <w:numPr>
          <w:ilvl w:val="0"/>
          <w:numId w:val="27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多个参数之间用</w:t>
      </w:r>
      <w:r>
        <w:rPr>
          <w:b w:val="false"/>
          <w:bCs w:val="false"/>
          <w:color w:val="FF3333"/>
          <w:sz w:val="20"/>
          <w:szCs w:val="20"/>
        </w:rPr>
        <w:t xml:space="preserve"> </w:t>
      </w:r>
      <w:r>
        <w:rPr>
          <w:b w:val="false"/>
          <w:bCs w:val="false"/>
          <w:color w:val="FF3333"/>
          <w:sz w:val="20"/>
          <w:szCs w:val="20"/>
        </w:rPr>
        <w:t xml:space="preserve">, </w:t>
      </w:r>
      <w:r>
        <w:rPr>
          <w:b w:val="false"/>
          <w:bCs w:val="false"/>
          <w:color w:val="000000"/>
          <w:sz w:val="20"/>
          <w:szCs w:val="20"/>
        </w:rPr>
        <w:t>分隔</w:t>
      </w:r>
    </w:p>
    <w:p>
      <w:pPr>
        <w:pStyle w:val="PreformattedText"/>
        <w:numPr>
          <w:ilvl w:val="0"/>
          <w:numId w:val="27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函数调用时直接写</w:t>
      </w:r>
      <w:r>
        <w:rPr>
          <w:b w:val="false"/>
          <w:bCs w:val="false"/>
          <w:color w:val="FF3333"/>
          <w:sz w:val="20"/>
          <w:szCs w:val="20"/>
        </w:rPr>
        <w:t>参数值</w:t>
      </w:r>
    </w:p>
    <w:p>
      <w:pPr>
        <w:pStyle w:val="PreformattedText"/>
        <w:spacing w:lineRule="auto" w:line="360" w:before="0" w:after="0"/>
        <w:jc w:val="left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演练</w:t>
      </w:r>
      <w:r>
        <w:rPr>
          <w:b/>
          <w:bCs/>
          <w:color w:val="000000"/>
          <w:sz w:val="21"/>
          <w:szCs w:val="21"/>
        </w:rPr>
        <w:t>:</w:t>
      </w:r>
      <w:r>
        <w:rPr>
          <w:b/>
          <w:bCs/>
          <w:color w:val="000000"/>
          <w:sz w:val="21"/>
          <w:szCs w:val="21"/>
        </w:rPr>
        <w:t>求两个数的和</w:t>
      </w:r>
      <w:r>
        <w:rPr>
          <w:b/>
          <w:bCs/>
          <w:color w:val="000000"/>
          <w:sz w:val="21"/>
          <w:szCs w:val="21"/>
        </w:rPr>
        <w:t>: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808080"/>
          <w:sz w:val="21"/>
          <w:szCs w:val="21"/>
        </w:rPr>
      </w:pPr>
      <w:r>
        <w:rPr>
          <w:b w:val="false"/>
          <w:bCs w:val="false"/>
          <w:color w:val="808080"/>
          <w:sz w:val="21"/>
          <w:szCs w:val="21"/>
        </w:rPr>
        <w:t xml:space="preserve"># </w:t>
      </w:r>
      <w:r>
        <w:rPr>
          <w:b w:val="false"/>
          <w:bCs w:val="false"/>
          <w:color w:val="808080"/>
          <w:sz w:val="21"/>
          <w:szCs w:val="21"/>
        </w:rPr>
        <w:t>函数定义</w:t>
      </w:r>
    </w:p>
    <w:p>
      <w:pPr>
        <w:pStyle w:val="PreformattedText"/>
        <w:spacing w:lineRule="auto" w:line="360" w:before="0" w:after="55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bCs w:val="false"/>
          <w:color w:val="000000"/>
          <w:sz w:val="18"/>
          <w:szCs w:val="18"/>
        </w:rPr>
        <w:t xml:space="preserve">def </w:t>
      </w:r>
      <w:r>
        <w:rPr>
          <w:rFonts w:eastAsia="DejaVu Sans Mono" w:ascii="DejaVu Sans Mono" w:hAnsi="DejaVu Sans Mono"/>
          <w:b w:val="false"/>
          <w:bCs w:val="false"/>
          <w:color w:val="3399FF"/>
          <w:sz w:val="18"/>
          <w:szCs w:val="18"/>
          <w:highlight w:val="white"/>
        </w:rPr>
        <w:t>sum_2_num(num1, num2)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>"""</w:t>
      </w:r>
      <w:r>
        <w:rPr>
          <w:rFonts w:ascii="DejaVu Sans Mono" w:hAnsi="DejaVu Sans Mono" w:eastAsia="DejaVu Sans Mono"/>
          <w:i/>
          <w:color w:val="808080"/>
          <w:sz w:val="18"/>
          <w:szCs w:val="18"/>
        </w:rPr>
        <w:t>对两个数求和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color w:val="808080"/>
          <w:sz w:val="18"/>
          <w:szCs w:val="18"/>
        </w:rPr>
        <w:t>:param</w:t>
      </w: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>num1: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color w:val="808080"/>
          <w:sz w:val="18"/>
          <w:szCs w:val="18"/>
        </w:rPr>
        <w:t>:param</w:t>
      </w: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>num2: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color w:val="808080"/>
          <w:sz w:val="18"/>
          <w:szCs w:val="18"/>
        </w:rPr>
        <w:t>:return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>: result</w:t>
      </w:r>
    </w:p>
    <w:p>
      <w:pPr>
        <w:pStyle w:val="PreformattedText"/>
        <w:rPr>
          <w:rFonts w:ascii="DejaVu Sans Mono" w:hAnsi="DejaVu Sans Mono" w:eastAsia="DejaVu Sans Mono"/>
          <w:color w:val="80808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>"""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result = num1 + num2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/>
          <w:color w:val="808080"/>
          <w:sz w:val="18"/>
          <w:szCs w:val="18"/>
        </w:rPr>
        <w:t>只有函数内部知道函数的返回结果</w:t>
      </w:r>
    </w:p>
    <w:p>
      <w:pPr>
        <w:pStyle w:val="PreformattedTex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 xml:space="preserve">"%d + %d = %d"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% (num1, num2, result))</w:t>
      </w:r>
    </w:p>
    <w:p>
      <w:pPr>
        <w:pStyle w:val="PreformattedText"/>
        <w:rPr>
          <w:rFonts w:ascii="DejaVu Sans Mono" w:hAnsi="DejaVu Sans Mono" w:eastAsia="DejaVu Sans Mono"/>
          <w:color w:val="B2B2B2"/>
          <w:sz w:val="18"/>
          <w:szCs w:val="18"/>
        </w:rPr>
      </w:pPr>
      <w:r>
        <w:rPr>
          <w:rFonts w:eastAsia="DejaVu Sans Mono" w:ascii="DejaVu Sans Mono" w:hAnsi="DejaVu Sans Mono"/>
          <w:color w:val="B2B2B2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color w:val="999999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color w:val="999999"/>
          <w:sz w:val="18"/>
          <w:szCs w:val="18"/>
        </w:rPr>
        <w:t>函数调用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>sum_2_num(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1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0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20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3.2 </w:t>
      </w:r>
      <w:r>
        <w:rPr>
          <w:b/>
          <w:bCs/>
          <w:color w:val="000000"/>
          <w:sz w:val="20"/>
          <w:szCs w:val="20"/>
        </w:rPr>
        <w:t>参数的作用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  <w:t>1.</w:t>
      </w:r>
      <w:r>
        <w:rPr>
          <w:b w:val="false"/>
          <w:bCs w:val="false"/>
          <w:color w:val="000000"/>
          <w:sz w:val="20"/>
          <w:szCs w:val="20"/>
        </w:rPr>
        <w:t>在函数</w:t>
      </w:r>
      <w:r>
        <w:rPr>
          <w:b/>
          <w:bCs/>
          <w:color w:val="000000"/>
          <w:sz w:val="20"/>
          <w:szCs w:val="20"/>
        </w:rPr>
        <w:t>内部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把参数当做</w:t>
      </w:r>
      <w:r>
        <w:rPr>
          <w:b/>
          <w:bCs/>
          <w:color w:val="000000"/>
          <w:sz w:val="20"/>
          <w:szCs w:val="20"/>
        </w:rPr>
        <w:t>变量</w:t>
      </w:r>
      <w:r>
        <w:rPr>
          <w:b w:val="false"/>
          <w:bCs w:val="false"/>
          <w:color w:val="000000"/>
          <w:sz w:val="20"/>
          <w:szCs w:val="20"/>
        </w:rPr>
        <w:t>使用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进行需要的数据处理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  <w:t>2.</w:t>
      </w:r>
      <w:r>
        <w:rPr>
          <w:b w:val="false"/>
          <w:bCs w:val="false"/>
          <w:color w:val="000000"/>
          <w:sz w:val="20"/>
          <w:szCs w:val="20"/>
        </w:rPr>
        <w:t>函数</w:t>
      </w:r>
      <w:r>
        <w:rPr>
          <w:b/>
          <w:bCs/>
          <w:color w:val="000000"/>
          <w:sz w:val="20"/>
          <w:szCs w:val="20"/>
        </w:rPr>
        <w:t>调用</w:t>
      </w:r>
      <w:r>
        <w:rPr>
          <w:b w:val="false"/>
          <w:bCs w:val="false"/>
          <w:color w:val="000000"/>
          <w:sz w:val="20"/>
          <w:szCs w:val="20"/>
        </w:rPr>
        <w:t>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按照函数定义的</w:t>
      </w:r>
      <w:r>
        <w:rPr>
          <w:b/>
          <w:bCs/>
          <w:color w:val="000000"/>
          <w:sz w:val="20"/>
          <w:szCs w:val="20"/>
          <w:highlight w:val="yellow"/>
        </w:rPr>
        <w:t>参数顺序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把希望在函数内部处理的</w:t>
      </w:r>
      <w:r>
        <w:rPr>
          <w:b/>
          <w:bCs/>
          <w:color w:val="000000"/>
          <w:sz w:val="20"/>
          <w:szCs w:val="20"/>
        </w:rPr>
        <w:t>数据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通过参数传递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3.3 </w:t>
      </w:r>
      <w:r>
        <w:rPr>
          <w:b/>
          <w:bCs/>
          <w:color w:val="000000"/>
          <w:sz w:val="20"/>
          <w:szCs w:val="20"/>
        </w:rPr>
        <w:t>形参和实参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形参</w:t>
      </w:r>
      <w:r>
        <w:rPr>
          <w:b w:val="false"/>
          <w:bCs w:val="false"/>
          <w:color w:val="000000"/>
          <w:sz w:val="20"/>
          <w:szCs w:val="20"/>
        </w:rPr>
        <w:t>:</w:t>
      </w:r>
      <w:r>
        <w:rPr>
          <w:b/>
          <w:bCs/>
          <w:color w:val="000000"/>
          <w:sz w:val="20"/>
          <w:szCs w:val="20"/>
        </w:rPr>
        <w:t>定义</w:t>
      </w:r>
      <w:r>
        <w:rPr>
          <w:b w:val="false"/>
          <w:bCs w:val="false"/>
          <w:color w:val="000000"/>
          <w:sz w:val="20"/>
          <w:szCs w:val="20"/>
        </w:rPr>
        <w:t>函数时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小括号里的参数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  <w:highlight w:val="yellow"/>
        </w:rPr>
        <w:t>告诉外部可以传递的参数数量</w:t>
      </w:r>
      <w:r>
        <w:rPr>
          <w:b w:val="false"/>
          <w:bCs w:val="false"/>
          <w:color w:val="000000"/>
          <w:sz w:val="20"/>
          <w:szCs w:val="20"/>
          <w:highlight w:val="yellow"/>
        </w:rPr>
        <w:t>,</w:t>
      </w:r>
      <w:r>
        <w:rPr>
          <w:b w:val="false"/>
          <w:bCs w:val="false"/>
          <w:color w:val="000000"/>
          <w:sz w:val="20"/>
          <w:szCs w:val="20"/>
          <w:highlight w:val="yellow"/>
        </w:rPr>
        <w:t>在函数内作为变量使用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实参</w:t>
      </w:r>
      <w:r>
        <w:rPr>
          <w:b w:val="false"/>
          <w:bCs w:val="false"/>
          <w:color w:val="000000"/>
          <w:sz w:val="20"/>
          <w:szCs w:val="20"/>
        </w:rPr>
        <w:t>:</w:t>
      </w:r>
      <w:r>
        <w:rPr>
          <w:b/>
          <w:bCs/>
          <w:color w:val="000000"/>
          <w:sz w:val="20"/>
          <w:szCs w:val="20"/>
        </w:rPr>
        <w:t>调用</w:t>
      </w:r>
      <w:r>
        <w:rPr>
          <w:b w:val="false"/>
          <w:bCs w:val="false"/>
          <w:color w:val="000000"/>
          <w:sz w:val="20"/>
          <w:szCs w:val="20"/>
        </w:rPr>
        <w:t>函数时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小括号里的参数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将数据按顺序</w:t>
      </w:r>
      <w:r>
        <w:rPr>
          <w:b/>
          <w:bCs/>
          <w:color w:val="000000"/>
          <w:sz w:val="20"/>
          <w:szCs w:val="20"/>
        </w:rPr>
        <w:t>传递给函数内部使用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04.</w:t>
      </w:r>
      <w:r>
        <w:rPr>
          <w:b/>
          <w:bCs/>
          <w:color w:val="000000"/>
          <w:sz w:val="20"/>
          <w:szCs w:val="20"/>
        </w:rPr>
        <w:t>函数的返回值</w:t>
      </w:r>
      <w:r>
        <w:rPr>
          <w:b/>
          <w:bCs/>
          <w:color w:val="000000"/>
          <w:sz w:val="20"/>
          <w:szCs w:val="20"/>
        </w:rPr>
        <w:t>(return)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</w:t>
      </w: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一个函数执行结束后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告诉调用这一个结果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使用</w:t>
      </w:r>
      <w:r>
        <w:rPr>
          <w:b w:val="false"/>
          <w:bCs w:val="false"/>
          <w:color w:val="FF3333"/>
          <w:sz w:val="20"/>
          <w:szCs w:val="20"/>
          <w:highlight w:val="yellow"/>
        </w:rPr>
        <w:t>return</w:t>
      </w:r>
      <w:r>
        <w:rPr>
          <w:b w:val="false"/>
          <w:bCs w:val="false"/>
          <w:color w:val="000000"/>
          <w:sz w:val="20"/>
          <w:szCs w:val="20"/>
        </w:rPr>
        <w:t>关键字返回结果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调用函数的一方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可以</w:t>
      </w:r>
      <w:r>
        <w:rPr>
          <w:b w:val="false"/>
          <w:bCs w:val="false"/>
          <w:color w:val="FF3333"/>
          <w:sz w:val="20"/>
          <w:szCs w:val="20"/>
        </w:rPr>
        <w:t>使用变量</w:t>
      </w:r>
      <w:r>
        <w:rPr>
          <w:b w:val="false"/>
          <w:bCs w:val="false"/>
          <w:color w:val="000000"/>
          <w:sz w:val="20"/>
          <w:szCs w:val="20"/>
        </w:rPr>
        <w:t xml:space="preserve">来接收函数的返回结果 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>:</w:t>
      </w:r>
      <w:r>
        <w:rPr>
          <w:b w:val="false"/>
          <w:bCs w:val="false"/>
          <w:color w:val="FF3333"/>
          <w:sz w:val="20"/>
          <w:szCs w:val="20"/>
        </w:rPr>
        <w:t>result</w:t>
      </w:r>
      <w:r>
        <w:rPr>
          <w:b w:val="false"/>
          <w:bCs w:val="false"/>
          <w:color w:val="000000"/>
          <w:sz w:val="20"/>
          <w:szCs w:val="20"/>
        </w:rPr>
        <w:t>= sum_2_sum(10,20)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b w:val="false"/>
          <w:bCs w:val="false"/>
          <w:color w:val="FF3333"/>
          <w:sz w:val="20"/>
          <w:szCs w:val="20"/>
          <w:highlight w:val="yellow"/>
        </w:rPr>
        <w:t>注意</w:t>
      </w:r>
      <w:r>
        <w:rPr>
          <w:b w:val="false"/>
          <w:bCs w:val="false"/>
          <w:color w:val="FF3333"/>
          <w:sz w:val="20"/>
          <w:szCs w:val="20"/>
          <w:highlight w:val="yellow"/>
        </w:rPr>
        <w:t>:</w:t>
      </w:r>
      <w:bookmarkStart w:id="5" w:name="__DdeLink__2810_740861061"/>
      <w:r>
        <w:rPr>
          <w:b w:val="false"/>
          <w:bCs w:val="false"/>
          <w:color w:val="FF3333"/>
          <w:sz w:val="20"/>
          <w:szCs w:val="20"/>
          <w:highlight w:val="yellow"/>
        </w:rPr>
        <w:t>return</w:t>
      </w:r>
      <w:r>
        <w:rPr>
          <w:b w:val="false"/>
          <w:bCs w:val="false"/>
          <w:color w:val="FF3333"/>
          <w:sz w:val="20"/>
          <w:szCs w:val="20"/>
          <w:highlight w:val="yellow"/>
        </w:rPr>
        <w:t>表示返回</w:t>
      </w:r>
      <w:r>
        <w:rPr>
          <w:b w:val="false"/>
          <w:bCs w:val="false"/>
          <w:color w:val="FF3333"/>
          <w:sz w:val="20"/>
          <w:szCs w:val="20"/>
          <w:highlight w:val="yellow"/>
        </w:rPr>
        <w:t>.</w:t>
      </w:r>
      <w:bookmarkEnd w:id="5"/>
      <w:r>
        <w:rPr>
          <w:b w:val="false"/>
          <w:bCs w:val="false"/>
          <w:color w:val="FF3333"/>
          <w:sz w:val="20"/>
          <w:szCs w:val="20"/>
          <w:highlight w:val="yellow"/>
        </w:rPr>
        <w:t>后续的代码都不会被执行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演练</w:t>
      </w:r>
      <w:r>
        <w:rPr>
          <w:b w:val="false"/>
          <w:bCs w:val="false"/>
          <w:color w:val="000000"/>
          <w:sz w:val="20"/>
          <w:szCs w:val="20"/>
        </w:rPr>
        <w:t>2: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bCs w:val="false"/>
          <w:i w:val="false"/>
          <w:iCs w:val="false"/>
          <w:color w:val="000080"/>
          <w:sz w:val="18"/>
          <w:szCs w:val="18"/>
        </w:rPr>
        <w:t xml:space="preserve">def 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>sum_2_sum(num1, num2):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"""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对两个数求和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"""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返回结果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return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num1 + num2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调用函数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并使用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result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变量接收计算结果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返回值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result = sum_2_sum(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10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20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计算结果为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:%d"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% result)</w:t>
      </w:r>
    </w:p>
    <w:p>
      <w:pPr>
        <w:pStyle w:val="PreformattedText"/>
        <w:spacing w:before="0" w:after="283"/>
        <w:jc w:val="center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1"/>
          <w:szCs w:val="21"/>
        </w:rPr>
        <w:t>249.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1"/>
          <w:szCs w:val="21"/>
        </w:rPr>
        <w:t>函数的嵌套调用</w:t>
      </w:r>
    </w:p>
    <w:p>
      <w:pPr>
        <w:pStyle w:val="PreformattedText"/>
        <w:spacing w:before="0" w:after="169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一个函数里面又调用另一个函数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这就是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000000"/>
          <w:sz w:val="21"/>
          <w:szCs w:val="21"/>
        </w:rPr>
        <w:t>函数的嵌套调用</w:t>
      </w:r>
    </w:p>
    <w:p>
      <w:pPr>
        <w:pStyle w:val="PreformattedText"/>
        <w:spacing w:before="0" w:after="169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如果函数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2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中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调用了另外一个函数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test1</w:t>
      </w:r>
    </w:p>
    <w:p>
      <w:pPr>
        <w:pStyle w:val="PreformattedText"/>
        <w:numPr>
          <w:ilvl w:val="0"/>
          <w:numId w:val="28"/>
        </w:numPr>
        <w:spacing w:before="0" w:after="169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那么执行到调用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2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函数时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会把函数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test1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中的任务都执行完</w:t>
      </w:r>
    </w:p>
    <w:p>
      <w:pPr>
        <w:pStyle w:val="PreformattedText"/>
        <w:numPr>
          <w:ilvl w:val="0"/>
          <w:numId w:val="28"/>
        </w:numPr>
        <w:spacing w:before="0" w:after="169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才会回到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2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中调用函数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test1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的位置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继续执行后续的代码</w:t>
      </w:r>
    </w:p>
    <w:p>
      <w:pPr>
        <w:pStyle w:val="PreformattedText"/>
        <w:spacing w:before="0" w:after="169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478790</wp:posOffset>
            </wp:positionH>
            <wp:positionV relativeFrom="paragraph">
              <wp:posOffset>-53340</wp:posOffset>
            </wp:positionV>
            <wp:extent cx="2068830" cy="1856105"/>
            <wp:effectExtent l="0" t="0" r="0" b="0"/>
            <wp:wrapSquare wrapText="largest"/>
            <wp:docPr id="3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8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b w:val="false"/>
          <w:bCs w:val="false"/>
          <w:color w:val="FF3333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b w:val="false"/>
          <w:bCs w:val="false"/>
          <w:color w:val="FF3333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b w:val="false"/>
          <w:bCs w:val="false"/>
          <w:color w:val="FF3333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pycharm</w:t>
      </w:r>
      <w:r>
        <w:rPr>
          <w:b w:val="false"/>
          <w:bCs w:val="false"/>
          <w:color w:val="000000"/>
          <w:sz w:val="20"/>
          <w:szCs w:val="20"/>
        </w:rPr>
        <w:t>中将</w:t>
      </w:r>
      <w:r>
        <w:rPr>
          <w:b w:val="false"/>
          <w:bCs w:val="false"/>
          <w:color w:val="000000"/>
          <w:sz w:val="20"/>
          <w:szCs w:val="20"/>
          <w:highlight w:val="yellow"/>
        </w:rPr>
        <w:t>run pytest</w:t>
      </w:r>
      <w:r>
        <w:rPr>
          <w:b w:val="false"/>
          <w:bCs w:val="false"/>
          <w:color w:val="000000"/>
          <w:sz w:val="20"/>
          <w:szCs w:val="20"/>
          <w:highlight w:val="yellow"/>
        </w:rPr>
        <w:t>改为</w:t>
      </w:r>
      <w:r>
        <w:rPr>
          <w:b w:val="false"/>
          <w:bCs w:val="false"/>
          <w:color w:val="000000"/>
          <w:sz w:val="20"/>
          <w:szCs w:val="20"/>
          <w:highlight w:val="yellow"/>
        </w:rPr>
        <w:t>run</w:t>
      </w:r>
      <w:r>
        <w:rPr>
          <w:b w:val="false"/>
          <w:bCs w:val="false"/>
          <w:color w:val="000000"/>
          <w:sz w:val="20"/>
          <w:szCs w:val="20"/>
          <w:highlight w:val="yellow"/>
        </w:rPr>
        <w:t>模式的方式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点击菜单栏的</w:t>
      </w:r>
      <w:r>
        <w:rPr>
          <w:b w:val="false"/>
          <w:bCs w:val="false"/>
          <w:color w:val="000000"/>
          <w:sz w:val="20"/>
          <w:szCs w:val="20"/>
        </w:rPr>
        <w:t>Run-→run-→Edit</w:t>
      </w:r>
      <w:r>
        <w:rPr>
          <w:b w:val="false"/>
          <w:bCs w:val="false"/>
          <w:color w:val="000000"/>
          <w:sz w:val="20"/>
          <w:szCs w:val="20"/>
        </w:rPr>
        <w:t xml:space="preserve"> congigurations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函数嵌套的演练</w:t>
      </w:r>
      <w:r>
        <w:rPr>
          <w:b w:val="false"/>
          <w:bCs w:val="false"/>
          <w:color w:val="000000"/>
          <w:sz w:val="20"/>
          <w:szCs w:val="20"/>
        </w:rPr>
        <w:t>---</w:t>
      </w:r>
      <w:r>
        <w:rPr>
          <w:b w:val="false"/>
          <w:bCs w:val="false"/>
          <w:color w:val="000000"/>
          <w:sz w:val="20"/>
          <w:szCs w:val="20"/>
        </w:rPr>
        <w:t>打印分隔线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需求</w:t>
      </w:r>
      <w:r>
        <w:rPr>
          <w:b w:val="false"/>
          <w:bCs w:val="false"/>
          <w:color w:val="000000"/>
          <w:sz w:val="20"/>
          <w:szCs w:val="20"/>
        </w:rPr>
        <w:t>1:</w:t>
      </w:r>
    </w:p>
    <w:p>
      <w:pPr>
        <w:pStyle w:val="PreformattedText"/>
        <w:numPr>
          <w:ilvl w:val="0"/>
          <w:numId w:val="29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bookmarkStart w:id="6" w:name="__DdeLink__3710_2047920057"/>
      <w:r>
        <w:rPr>
          <w:b w:val="false"/>
          <w:bCs w:val="false"/>
          <w:color w:val="000000"/>
          <w:sz w:val="20"/>
          <w:szCs w:val="20"/>
        </w:rPr>
        <w:t>定义一个</w:t>
      </w:r>
      <w:r>
        <w:rPr>
          <w:b w:val="false"/>
          <w:bCs w:val="false"/>
          <w:color w:val="000000"/>
          <w:sz w:val="20"/>
          <w:szCs w:val="20"/>
        </w:rPr>
        <w:t>print_line</w:t>
      </w:r>
      <w:r>
        <w:rPr>
          <w:b w:val="false"/>
          <w:bCs w:val="false"/>
          <w:color w:val="000000"/>
          <w:sz w:val="20"/>
          <w:szCs w:val="20"/>
        </w:rPr>
        <w:t xml:space="preserve">函数打印 </w:t>
      </w:r>
      <w:r>
        <w:rPr>
          <w:b w:val="false"/>
          <w:bCs w:val="false"/>
          <w:color w:val="000000"/>
          <w:sz w:val="20"/>
          <w:szCs w:val="20"/>
        </w:rPr>
        <w:t xml:space="preserve">* </w:t>
      </w:r>
      <w:bookmarkEnd w:id="6"/>
      <w:r>
        <w:rPr>
          <w:b w:val="false"/>
          <w:bCs w:val="false"/>
          <w:color w:val="000000"/>
          <w:sz w:val="20"/>
          <w:szCs w:val="20"/>
        </w:rPr>
        <w:t>组成的一条分隔线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代码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spacing w:lineRule="auto" w:line="240" w:before="57" w:after="169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bCs w:val="false"/>
          <w:color w:val="000080"/>
          <w:sz w:val="18"/>
          <w:szCs w:val="18"/>
        </w:rPr>
        <w:t xml:space="preserve">     </w:t>
      </w:r>
      <w:r>
        <w:rPr>
          <w:rFonts w:ascii="DejaVu Sans Mono" w:hAnsi="DejaVu Sans Mono"/>
          <w:b/>
          <w:bCs w:val="false"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print_line():    </w:t>
      </w:r>
    </w:p>
    <w:p>
      <w:pPr>
        <w:pStyle w:val="PreformattedText"/>
        <w:spacing w:lineRule="auto" w:line="240" w:before="57" w:after="57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color w:val="008080"/>
          <w:sz w:val="18"/>
          <w:szCs w:val="18"/>
        </w:rPr>
        <w:t xml:space="preserve">"*" </w:t>
      </w:r>
      <w:r>
        <w:rPr>
          <w:rFonts w:ascii="DejaVu Sans Mono" w:hAnsi="DejaVu Sans Mono"/>
          <w:color w:val="000000"/>
          <w:sz w:val="18"/>
          <w:szCs w:val="18"/>
        </w:rPr>
        <w:t xml:space="preserve">* </w:t>
      </w:r>
      <w:r>
        <w:rPr>
          <w:rFonts w:ascii="DejaVu Sans Mono" w:hAnsi="DejaVu Sans Mono"/>
          <w:color w:val="0000FF"/>
          <w:sz w:val="18"/>
          <w:szCs w:val="18"/>
        </w:rPr>
        <w:t>50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lineRule="auto" w:line="240" w:before="57" w:after="340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 </w:t>
      </w:r>
      <w:r>
        <w:rPr>
          <w:rFonts w:ascii="DejaVu Sans Mono" w:hAnsi="DejaVu Sans Mono"/>
          <w:color w:val="000000"/>
          <w:sz w:val="18"/>
          <w:szCs w:val="18"/>
        </w:rPr>
        <w:t>print_line()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需求</w:t>
      </w:r>
      <w:r>
        <w:rPr>
          <w:b w:val="false"/>
          <w:bCs w:val="false"/>
          <w:color w:val="000000"/>
          <w:sz w:val="20"/>
          <w:szCs w:val="20"/>
        </w:rPr>
        <w:t>2:</w:t>
      </w:r>
    </w:p>
    <w:p>
      <w:pPr>
        <w:pStyle w:val="PreformattedText"/>
        <w:numPr>
          <w:ilvl w:val="0"/>
          <w:numId w:val="29"/>
        </w:numPr>
        <w:spacing w:lineRule="auto" w:line="360" w:before="0" w:after="55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定义一个</w:t>
      </w:r>
      <w:r>
        <w:rPr>
          <w:b w:val="false"/>
          <w:bCs w:val="false"/>
          <w:color w:val="000000"/>
          <w:sz w:val="20"/>
          <w:szCs w:val="20"/>
        </w:rPr>
        <w:t>print_line</w:t>
      </w:r>
      <w:r>
        <w:rPr>
          <w:b w:val="false"/>
          <w:bCs w:val="false"/>
          <w:color w:val="000000"/>
          <w:sz w:val="20"/>
          <w:szCs w:val="20"/>
        </w:rPr>
        <w:t>函数打印</w:t>
      </w:r>
      <w:bookmarkStart w:id="7" w:name="__DdeLink__3712_2047920057"/>
      <w:r>
        <w:rPr>
          <w:b/>
          <w:bCs/>
          <w:color w:val="800000"/>
          <w:sz w:val="20"/>
          <w:szCs w:val="20"/>
        </w:rPr>
        <w:t>任意</w:t>
      </w:r>
      <w:r>
        <w:rPr>
          <w:b/>
          <w:bCs/>
          <w:color w:val="800000"/>
          <w:sz w:val="20"/>
          <w:szCs w:val="20"/>
        </w:rPr>
        <w:t>50</w:t>
      </w:r>
      <w:r>
        <w:rPr>
          <w:b/>
          <w:bCs/>
          <w:color w:val="800000"/>
          <w:sz w:val="20"/>
          <w:szCs w:val="20"/>
        </w:rPr>
        <w:t>个</w:t>
      </w:r>
      <w:r>
        <w:rPr>
          <w:b/>
          <w:bCs/>
          <w:color w:val="800000"/>
          <w:sz w:val="20"/>
          <w:szCs w:val="20"/>
        </w:rPr>
        <w:t>字符</w:t>
      </w:r>
      <w:bookmarkEnd w:id="7"/>
      <w:r>
        <w:rPr>
          <w:b w:val="false"/>
          <w:bCs w:val="false"/>
          <w:color w:val="000000"/>
          <w:sz w:val="20"/>
          <w:szCs w:val="20"/>
        </w:rPr>
        <w:t>组成的一条分隔线</w:t>
      </w:r>
    </w:p>
    <w:p>
      <w:pPr>
        <w:pStyle w:val="Normal"/>
        <w:numPr>
          <w:ilvl w:val="0"/>
          <w:numId w:val="0"/>
        </w:numPr>
        <w:spacing w:lineRule="auto" w:line="240" w:before="0" w:after="112"/>
        <w:ind w:left="720" w:hanging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bookmarkStart w:id="8" w:name="__DdeLink__3708_2047920057"/>
      <w:r>
        <w:rPr>
          <w:rFonts w:ascii="DejaVu Sans Mono" w:hAnsi="DejaVu Sans Mono"/>
          <w:b/>
          <w:bCs w:val="false"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print_line(char):    </w:t>
      </w:r>
    </w:p>
    <w:p>
      <w:pPr>
        <w:pStyle w:val="PreformattedText"/>
        <w:numPr>
          <w:ilvl w:val="0"/>
          <w:numId w:val="0"/>
        </w:numPr>
        <w:spacing w:lineRule="auto" w:line="240"/>
        <w:ind w:left="720" w:hanging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(char</w:t>
      </w:r>
      <w:r>
        <w:rPr>
          <w:rFonts w:ascii="DejaVu Sans Mono" w:hAnsi="DejaVu Sans Mono"/>
          <w:b/>
          <w:color w:val="008080"/>
          <w:sz w:val="18"/>
          <w:szCs w:val="18"/>
        </w:rPr>
        <w:t xml:space="preserve"> </w:t>
      </w:r>
      <w:r>
        <w:rPr>
          <w:rFonts w:ascii="DejaVu Sans Mono" w:hAnsi="DejaVu Sans Mono"/>
          <w:color w:val="000000"/>
          <w:sz w:val="18"/>
          <w:szCs w:val="18"/>
        </w:rPr>
        <w:t xml:space="preserve">* </w:t>
      </w:r>
      <w:r>
        <w:rPr>
          <w:rFonts w:ascii="DejaVu Sans Mono" w:hAnsi="DejaVu Sans Mono"/>
          <w:color w:val="0000FF"/>
          <w:sz w:val="18"/>
          <w:szCs w:val="18"/>
        </w:rPr>
        <w:t>50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numPr>
          <w:ilvl w:val="0"/>
          <w:numId w:val="0"/>
        </w:numPr>
        <w:spacing w:lineRule="auto" w:line="240" w:before="0" w:after="283"/>
        <w:ind w:left="720" w:hanging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bookmarkStart w:id="9" w:name="__DdeLink__3708_2047920057"/>
      <w:bookmarkEnd w:id="9"/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print_line(“-”)</w:t>
      </w:r>
    </w:p>
    <w:p>
      <w:pPr>
        <w:pStyle w:val="PreformattedText"/>
        <w:spacing w:lineRule="auto" w:line="240" w:before="0" w:after="283"/>
        <w:jc w:val="lef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需求</w:t>
      </w:r>
      <w:r>
        <w:rPr>
          <w:rFonts w:ascii="DejaVu Sans Mono" w:hAnsi="DejaVu Sans Mono"/>
          <w:b/>
          <w:i w:val="false"/>
          <w:iCs w:val="false"/>
          <w:color w:val="000000"/>
          <w:sz w:val="18"/>
          <w:szCs w:val="18"/>
        </w:rPr>
        <w:t>3:</w:t>
      </w:r>
      <w:r>
        <w:rPr>
          <w:rFonts w:ascii="DejaVu Sans Mono" w:hAnsi="DejaVu Sans Mono"/>
          <w:b/>
          <w:i w:val="false"/>
          <w:iCs w:val="false"/>
          <w:color w:val="000000"/>
          <w:sz w:val="18"/>
          <w:szCs w:val="18"/>
        </w:rPr>
        <w:t xml:space="preserve"> </w:t>
      </w:r>
    </w:p>
    <w:p>
      <w:pPr>
        <w:pStyle w:val="PreformattedText"/>
        <w:numPr>
          <w:ilvl w:val="0"/>
          <w:numId w:val="30"/>
        </w:numPr>
        <w:spacing w:lineRule="auto" w:line="240" w:before="0" w:after="112"/>
        <w:jc w:val="left"/>
        <w:rPr/>
      </w:pP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定义一个</w:t>
      </w:r>
      <w:r>
        <w:rPr>
          <w:rFonts w:ascii="DejaVu Sans Mono" w:hAnsi="DejaVu Sans Mono"/>
          <w:b/>
          <w:i w:val="false"/>
          <w:iCs w:val="false"/>
          <w:color w:val="000000"/>
          <w:sz w:val="18"/>
          <w:szCs w:val="18"/>
        </w:rPr>
        <w:t>print_line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函数打印 任意字符 任意次数的组成的一条分隔线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color w:val="000080"/>
          <w:sz w:val="18"/>
          <w:szCs w:val="18"/>
        </w:rPr>
        <w:t xml:space="preserve">    </w:t>
      </w:r>
      <w:r>
        <w:rPr>
          <w:rFonts w:ascii="DejaVu Sans Mono" w:hAnsi="DejaVu Sans Mono"/>
          <w:b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color w:val="000000"/>
          <w:sz w:val="18"/>
          <w:szCs w:val="18"/>
        </w:rPr>
        <w:t>print_line(char,times):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(char * times)</w:t>
      </w:r>
    </w:p>
    <w:p>
      <w:pPr>
        <w:pStyle w:val="PreformattedText"/>
        <w:spacing w:lineRule="auto" w:line="276" w:before="57" w:after="340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00"/>
          <w:sz w:val="18"/>
          <w:szCs w:val="18"/>
        </w:rPr>
        <w:t>print_line(</w:t>
      </w:r>
      <w:r>
        <w:rPr>
          <w:rFonts w:ascii="DejaVu Sans Mono" w:hAnsi="DejaVu Sans Mono"/>
          <w:b/>
          <w:color w:val="008080"/>
          <w:sz w:val="18"/>
          <w:szCs w:val="18"/>
        </w:rPr>
        <w:t>"-"</w:t>
      </w:r>
      <w:r>
        <w:rPr>
          <w:rFonts w:ascii="DejaVu Sans Mono" w:hAnsi="DejaVu Sans Mono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color w:val="0000FF"/>
          <w:sz w:val="18"/>
          <w:szCs w:val="18"/>
        </w:rPr>
        <w:t>10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lineRule="auto" w:line="276"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需求</w:t>
      </w:r>
      <w:r>
        <w:rPr>
          <w:rFonts w:ascii="DejaVu Sans Mono" w:hAnsi="DejaVu Sans Mono"/>
          <w:color w:val="000000"/>
          <w:sz w:val="18"/>
          <w:szCs w:val="18"/>
        </w:rPr>
        <w:t>4:</w:t>
      </w:r>
    </w:p>
    <w:p>
      <w:pPr>
        <w:pStyle w:val="PreformattedText"/>
        <w:numPr>
          <w:ilvl w:val="0"/>
          <w:numId w:val="31"/>
        </w:numPr>
        <w:spacing w:lineRule="auto" w:line="276" w:before="0" w:after="226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定义一个函数能够打印</w:t>
      </w:r>
      <w:r>
        <w:rPr>
          <w:rFonts w:ascii="DejaVu Sans Mono" w:hAnsi="DejaVu Sans Mono"/>
          <w:color w:val="000000"/>
          <w:sz w:val="18"/>
          <w:szCs w:val="18"/>
        </w:rPr>
        <w:t>5</w:t>
      </w:r>
      <w:r>
        <w:rPr>
          <w:rFonts w:ascii="DejaVu Sans Mono" w:hAnsi="DejaVu Sans Mono"/>
          <w:color w:val="000000"/>
          <w:sz w:val="18"/>
          <w:szCs w:val="18"/>
        </w:rPr>
        <w:t>行分隔线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分隔线要求符合需求</w:t>
      </w:r>
      <w:r>
        <w:rPr>
          <w:rFonts w:ascii="DejaVu Sans Mono" w:hAnsi="DejaVu Sans Mono"/>
          <w:color w:val="000000"/>
          <w:sz w:val="18"/>
          <w:szCs w:val="18"/>
        </w:rPr>
        <w:t>3</w:t>
      </w:r>
    </w:p>
    <w:p>
      <w:pPr>
        <w:pStyle w:val="PreformattedText"/>
        <w:numPr>
          <w:ilvl w:val="0"/>
          <w:numId w:val="31"/>
        </w:numPr>
        <w:spacing w:lineRule="auto" w:line="276" w:before="0" w:after="226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bCs/>
          <w:color w:val="000000"/>
          <w:sz w:val="18"/>
          <w:szCs w:val="18"/>
        </w:rPr>
        <w:t>提示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:</w:t>
      </w:r>
      <w:r>
        <w:rPr>
          <w:rFonts w:ascii="DejaVu Sans Mono" w:hAnsi="DejaVu Sans Mono"/>
          <w:color w:val="000000"/>
          <w:sz w:val="18"/>
          <w:szCs w:val="18"/>
        </w:rPr>
        <w:t>在工作中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对需求的变化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应该冷静思考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不要轻易修改之前已经完成的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能够正常执行的函数</w:t>
      </w:r>
      <w:r>
        <w:rPr>
          <w:rFonts w:ascii="DejaVu Sans Mono" w:hAnsi="DejaVu Sans Mono"/>
          <w:color w:val="000000"/>
          <w:sz w:val="18"/>
          <w:szCs w:val="18"/>
        </w:rPr>
        <w:t>!</w:t>
      </w:r>
    </w:p>
    <w:p>
      <w:pPr>
        <w:pStyle w:val="PreformattedText"/>
        <w:spacing w:lineRule="auto" w:line="276" w:before="0" w:after="226"/>
        <w:rPr>
          <w:rFonts w:ascii="DejaVu Sans Mono" w:hAnsi="DejaVu Sans Mono"/>
          <w:color w:val="000000"/>
          <w:sz w:val="18"/>
          <w:szCs w:val="18"/>
        </w:rPr>
      </w:pPr>
      <w:bookmarkStart w:id="10" w:name="__DdeLink__3714_2047920057"/>
      <w:r>
        <w:rPr>
          <w:rFonts w:ascii="DejaVu Sans Mono" w:hAnsi="DejaVu Sans Mono"/>
          <w:b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color w:val="000000"/>
          <w:sz w:val="18"/>
          <w:szCs w:val="18"/>
        </w:rPr>
        <w:t>print_line(char,times):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(char * times)</w:t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</w:r>
    </w:p>
    <w:p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color w:val="000000"/>
          <w:sz w:val="18"/>
          <w:szCs w:val="18"/>
        </w:rPr>
        <w:t>print_lines():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00"/>
          <w:sz w:val="18"/>
          <w:szCs w:val="18"/>
        </w:rPr>
        <w:t xml:space="preserve">row = </w:t>
      </w:r>
      <w:r>
        <w:rPr>
          <w:rFonts w:ascii="DejaVu Sans Mono" w:hAnsi="DejaVu Sans Mono"/>
          <w:color w:val="0000FF"/>
          <w:sz w:val="18"/>
          <w:szCs w:val="18"/>
        </w:rPr>
        <w:t>0</w:t>
      </w:r>
    </w:p>
    <w:p>
      <w:pPr>
        <w:pStyle w:val="PreformattedText"/>
        <w:rPr>
          <w:color w:val="0000FF"/>
          <w:sz w:val="18"/>
          <w:szCs w:val="18"/>
        </w:rPr>
      </w:pPr>
      <w:r>
        <w:rPr>
          <w:color w:val="0000FF"/>
          <w:sz w:val="18"/>
          <w:szCs w:val="18"/>
        </w:rPr>
        <w:t xml:space="preserve">    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FF"/>
          <w:sz w:val="18"/>
          <w:szCs w:val="18"/>
        </w:rPr>
        <w:t xml:space="preserve">    </w:t>
      </w:r>
      <w:r>
        <w:rPr>
          <w:rFonts w:ascii="DejaVu Sans Mono" w:hAnsi="DejaVu Sans Mono"/>
          <w:b/>
          <w:color w:val="000080"/>
          <w:sz w:val="18"/>
          <w:szCs w:val="18"/>
        </w:rPr>
        <w:t xml:space="preserve">while </w:t>
      </w:r>
      <w:r>
        <w:rPr>
          <w:rFonts w:ascii="DejaVu Sans Mono" w:hAnsi="DejaVu Sans Mono"/>
          <w:color w:val="000000"/>
          <w:sz w:val="18"/>
          <w:szCs w:val="18"/>
        </w:rPr>
        <w:t xml:space="preserve">row &lt; </w:t>
      </w:r>
      <w:r>
        <w:rPr>
          <w:rFonts w:ascii="DejaVu Sans Mono" w:hAnsi="DejaVu Sans Mono"/>
          <w:color w:val="0000FF"/>
          <w:sz w:val="18"/>
          <w:szCs w:val="18"/>
        </w:rPr>
        <w:t>5</w:t>
      </w:r>
      <w:r>
        <w:rPr>
          <w:rFonts w:ascii="DejaVu Sans Mono" w:hAnsi="DejaVu Sans Mono"/>
          <w:color w:val="000000"/>
          <w:sz w:val="18"/>
          <w:szCs w:val="18"/>
        </w:rPr>
        <w:t>: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rFonts w:ascii="DejaVu Sans Mono" w:hAnsi="DejaVu Sans Mono"/>
          <w:color w:val="000000"/>
          <w:sz w:val="18"/>
          <w:szCs w:val="18"/>
        </w:rPr>
        <w:t>print_line(</w:t>
      </w:r>
      <w:r>
        <w:rPr>
          <w:rFonts w:ascii="DejaVu Sans Mono" w:hAnsi="DejaVu Sans Mono"/>
          <w:b/>
          <w:color w:val="008080"/>
          <w:sz w:val="18"/>
          <w:szCs w:val="18"/>
        </w:rPr>
        <w:t>"-"</w:t>
      </w:r>
      <w:r>
        <w:rPr>
          <w:rFonts w:ascii="DejaVu Sans Mono" w:hAnsi="DejaVu Sans Mono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color w:val="0000FF"/>
          <w:sz w:val="18"/>
          <w:szCs w:val="18"/>
        </w:rPr>
        <w:t>50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</w:p>
    <w:p>
      <w:pPr>
        <w:pStyle w:val="PreformattedTex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rFonts w:ascii="DejaVu Sans Mono" w:hAnsi="DejaVu Sans Mono"/>
          <w:color w:val="000000"/>
          <w:sz w:val="18"/>
          <w:szCs w:val="18"/>
        </w:rPr>
        <w:t xml:space="preserve">row += </w:t>
      </w:r>
      <w:r>
        <w:rPr>
          <w:rFonts w:ascii="DejaVu Sans Mono" w:hAnsi="DejaVu Sans Mono"/>
          <w:color w:val="0000FF"/>
          <w:sz w:val="18"/>
          <w:szCs w:val="18"/>
        </w:rPr>
        <w:t>1</w:t>
      </w:r>
    </w:p>
    <w:p>
      <w:pPr>
        <w:pStyle w:val="PreformattedText"/>
        <w:rPr>
          <w:color w:val="0000FF"/>
          <w:sz w:val="18"/>
          <w:szCs w:val="18"/>
        </w:rPr>
      </w:pPr>
      <w:r>
        <w:rPr>
          <w:color w:val="0000FF"/>
          <w:sz w:val="18"/>
          <w:szCs w:val="18"/>
        </w:rPr>
        <w:t xml:space="preserve">        </w:t>
      </w:r>
    </w:p>
    <w:p>
      <w:pPr>
        <w:pStyle w:val="PreformattedText"/>
        <w:spacing w:before="0" w:after="283"/>
        <w:rPr>
          <w:rFonts w:ascii="DejaVu Sans Mono" w:hAnsi="DejaVu Sans Mono"/>
          <w:color w:val="000000"/>
          <w:sz w:val="18"/>
          <w:szCs w:val="18"/>
        </w:rPr>
      </w:pPr>
      <w:bookmarkStart w:id="11" w:name="__DdeLink__3714_2047920057"/>
      <w:bookmarkEnd w:id="11"/>
      <w:r>
        <w:rPr>
          <w:rFonts w:ascii="DejaVu Sans Mono" w:hAnsi="DejaVu Sans Mono"/>
          <w:color w:val="000000"/>
          <w:sz w:val="18"/>
          <w:szCs w:val="18"/>
        </w:rPr>
        <w:t>print_lines()</w:t>
      </w:r>
    </w:p>
    <w:p>
      <w:pPr>
        <w:pStyle w:val="PreformattedText"/>
        <w:spacing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在封装函数函数时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要由更好的灵活性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将函数内部的数据改为参数形式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调用函数时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传递参数</w:t>
      </w:r>
    </w:p>
    <w:p>
      <w:pPr>
        <w:pStyle w:val="PreformattedText"/>
        <w:spacing w:lineRule="auto" w:line="240" w:before="0" w:after="55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color w:val="000000"/>
          <w:sz w:val="18"/>
          <w:szCs w:val="18"/>
        </w:rPr>
        <w:t>print_line(char, times):</w:t>
      </w:r>
    </w:p>
    <w:p>
      <w:pPr>
        <w:pStyle w:val="PreformattedText"/>
        <w:spacing w:lineRule="auto" w:line="24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(char * times)</w:t>
      </w:r>
    </w:p>
    <w:p>
      <w:pPr>
        <w:pStyle w:val="PreformattedText"/>
        <w:spacing w:lineRule="auto" w:line="240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b/>
          <w:color w:val="000080"/>
          <w:sz w:val="18"/>
          <w:szCs w:val="18"/>
        </w:rPr>
        <w:t xml:space="preserve">def </w:t>
      </w:r>
      <w:r>
        <w:rPr>
          <w:rFonts w:ascii="DejaVu Sans Mono" w:hAnsi="DejaVu Sans Mono"/>
          <w:color w:val="000000"/>
          <w:sz w:val="18"/>
          <w:szCs w:val="18"/>
        </w:rPr>
        <w:t>print_lines(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char, times</w:t>
      </w:r>
      <w:r>
        <w:rPr>
          <w:rFonts w:ascii="DejaVu Sans Mono" w:hAnsi="DejaVu Sans Mono"/>
          <w:color w:val="000000"/>
          <w:sz w:val="18"/>
          <w:szCs w:val="18"/>
        </w:rPr>
        <w:t>):</w:t>
      </w:r>
    </w:p>
    <w:p>
      <w:pPr>
        <w:pStyle w:val="PreformattedText"/>
        <w:spacing w:lineRule="auto" w:line="24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00"/>
          <w:sz w:val="18"/>
          <w:szCs w:val="18"/>
        </w:rPr>
        <w:t xml:space="preserve">row = </w:t>
      </w:r>
      <w:r>
        <w:rPr>
          <w:rFonts w:ascii="DejaVu Sans Mono" w:hAnsi="DejaVu Sans Mono"/>
          <w:color w:val="0000FF"/>
          <w:sz w:val="18"/>
          <w:szCs w:val="18"/>
        </w:rPr>
        <w:t>0</w:t>
      </w:r>
    </w:p>
    <w:p>
      <w:pPr>
        <w:pStyle w:val="PreformattedText"/>
        <w:spacing w:lineRule="auto" w:line="240"/>
        <w:rPr>
          <w:color w:val="000000"/>
          <w:sz w:val="18"/>
          <w:szCs w:val="18"/>
        </w:rPr>
      </w:pPr>
      <w:r>
        <w:rPr>
          <w:color w:val="0000FF"/>
          <w:sz w:val="18"/>
          <w:szCs w:val="18"/>
        </w:rPr>
        <w:t xml:space="preserve">    </w:t>
      </w:r>
      <w:r>
        <w:rPr>
          <w:rFonts w:ascii="DejaVu Sans Mono" w:hAnsi="DejaVu Sans Mono"/>
          <w:b/>
          <w:color w:val="000080"/>
          <w:sz w:val="18"/>
          <w:szCs w:val="18"/>
        </w:rPr>
        <w:t xml:space="preserve">while </w:t>
      </w:r>
      <w:r>
        <w:rPr>
          <w:rFonts w:ascii="DejaVu Sans Mono" w:hAnsi="DejaVu Sans Mono"/>
          <w:color w:val="000000"/>
          <w:sz w:val="18"/>
          <w:szCs w:val="18"/>
        </w:rPr>
        <w:t xml:space="preserve">row &lt; </w:t>
      </w:r>
      <w:r>
        <w:rPr>
          <w:rFonts w:ascii="DejaVu Sans Mono" w:hAnsi="DejaVu Sans Mono"/>
          <w:color w:val="0000FF"/>
          <w:sz w:val="18"/>
          <w:szCs w:val="18"/>
        </w:rPr>
        <w:t>5</w:t>
      </w:r>
      <w:r>
        <w:rPr>
          <w:rFonts w:ascii="DejaVu Sans Mono" w:hAnsi="DejaVu Sans Mono"/>
          <w:color w:val="000000"/>
          <w:sz w:val="18"/>
          <w:szCs w:val="18"/>
        </w:rPr>
        <w:t>:</w:t>
      </w:r>
    </w:p>
    <w:p>
      <w:pPr>
        <w:pStyle w:val="PreformattedText"/>
        <w:spacing w:lineRule="auto" w:line="24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rFonts w:ascii="DejaVu Sans Mono" w:hAnsi="DejaVu Sans Mono"/>
          <w:color w:val="FF3333"/>
          <w:sz w:val="18"/>
          <w:szCs w:val="18"/>
        </w:rPr>
        <w:t>print_line(</w:t>
      </w:r>
      <w:r>
        <w:rPr>
          <w:rFonts w:ascii="DejaVu Sans Mono" w:hAnsi="DejaVu Sans Mono"/>
          <w:color w:val="FF3333"/>
          <w:sz w:val="18"/>
          <w:szCs w:val="18"/>
          <w:highlight w:val="yellow"/>
        </w:rPr>
        <w:t>char, times</w:t>
      </w:r>
      <w:r>
        <w:rPr>
          <w:rFonts w:ascii="DejaVu Sans Mono" w:hAnsi="DejaVu Sans Mono"/>
          <w:color w:val="FF3333"/>
          <w:sz w:val="18"/>
          <w:szCs w:val="18"/>
        </w:rPr>
        <w:t>)</w:t>
      </w:r>
    </w:p>
    <w:p>
      <w:pPr>
        <w:pStyle w:val="PreformattedText"/>
        <w:spacing w:lineRule="auto" w:line="24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   </w:t>
      </w:r>
      <w:r>
        <w:rPr>
          <w:rFonts w:ascii="DejaVu Sans Mono" w:hAnsi="DejaVu Sans Mono"/>
          <w:color w:val="000000"/>
          <w:sz w:val="18"/>
          <w:szCs w:val="18"/>
        </w:rPr>
        <w:t xml:space="preserve">row += </w:t>
      </w:r>
      <w:r>
        <w:rPr>
          <w:rFonts w:ascii="DejaVu Sans Mono" w:hAnsi="DejaVu Sans Mono"/>
          <w:color w:val="0000FF"/>
          <w:sz w:val="18"/>
          <w:szCs w:val="18"/>
        </w:rPr>
        <w:t>1</w:t>
      </w:r>
    </w:p>
    <w:p>
      <w:pPr>
        <w:pStyle w:val="PreformattedText"/>
        <w:spacing w:lineRule="auto" w:line="240" w:before="0" w:after="283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>print_lines(</w:t>
      </w:r>
      <w:r>
        <w:rPr>
          <w:rFonts w:ascii="DejaVu Sans Mono" w:hAnsi="DejaVu Sans Mono"/>
          <w:b/>
          <w:color w:val="008080"/>
          <w:sz w:val="18"/>
          <w:szCs w:val="18"/>
        </w:rPr>
        <w:t>"-"</w:t>
      </w:r>
      <w:r>
        <w:rPr>
          <w:rFonts w:ascii="DejaVu Sans Mono" w:hAnsi="DejaVu Sans Mono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color w:val="0000FF"/>
          <w:sz w:val="18"/>
          <w:szCs w:val="18"/>
        </w:rPr>
        <w:t>5</w:t>
      </w:r>
      <w:r>
        <w:rPr>
          <w:rFonts w:ascii="DejaVu Sans Mono" w:hAnsi="DejaVu Sans Mono"/>
          <w:color w:val="0000FF"/>
          <w:sz w:val="18"/>
          <w:szCs w:val="18"/>
        </w:rPr>
        <w:t>0</w:t>
      </w:r>
      <w:r>
        <w:rPr>
          <w:rFonts w:ascii="DejaVu Sans Mono" w:hAnsi="DejaVu Sans Mono"/>
          <w:color w:val="000000"/>
          <w:sz w:val="18"/>
          <w:szCs w:val="18"/>
        </w:rPr>
        <w:t>)</w:t>
      </w:r>
    </w:p>
    <w:p>
      <w:pPr>
        <w:pStyle w:val="PreformattedText"/>
        <w:spacing w:lineRule="auto" w:line="240" w:before="0" w:after="283"/>
        <w:rPr>
          <w:rFonts w:ascii="DejaVu Sans Mono" w:hAnsi="DejaVu Sans Mono"/>
          <w:b/>
          <w:b/>
          <w:bCs/>
          <w:color w:val="800000"/>
          <w:sz w:val="20"/>
          <w:szCs w:val="20"/>
        </w:rPr>
      </w:pPr>
      <w:r>
        <w:rPr>
          <w:rFonts w:ascii="DejaVu Sans Mono" w:hAnsi="DejaVu Sans Mono"/>
          <w:b/>
          <w:bCs/>
          <w:color w:val="800000"/>
          <w:sz w:val="20"/>
          <w:szCs w:val="20"/>
        </w:rPr>
        <w:t>pycharm</w:t>
      </w:r>
      <w:r>
        <w:rPr>
          <w:rFonts w:ascii="DejaVu Sans Mono" w:hAnsi="DejaVu Sans Mono"/>
          <w:b/>
          <w:bCs/>
          <w:color w:val="800000"/>
          <w:sz w:val="20"/>
          <w:szCs w:val="20"/>
        </w:rPr>
        <w:t>里给函数增加文档注释</w:t>
      </w:r>
      <w:r>
        <w:rPr>
          <w:rFonts w:ascii="DejaVu Sans Mono" w:hAnsi="DejaVu Sans Mono"/>
          <w:b/>
          <w:bCs/>
          <w:color w:val="800000"/>
          <w:sz w:val="20"/>
          <w:szCs w:val="20"/>
        </w:rPr>
        <w:t>:</w:t>
      </w:r>
    </w:p>
    <w:p>
      <w:pPr>
        <w:pStyle w:val="PreformattedText"/>
        <w:spacing w:lineRule="auto" w:line="480" w:before="0" w:after="0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color w:val="000000"/>
          <w:sz w:val="18"/>
          <w:szCs w:val="18"/>
        </w:rPr>
        <w:t>将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光标放在函数定义处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出现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黄色小灯泡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点击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insert documentation string stub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插入文档字符串说明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对参数和函数作用进行说明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光标放在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>函数调用处</w:t>
      </w:r>
      <w:r>
        <w:rPr>
          <w:rFonts w:ascii="DejaVu Sans Mono" w:hAnsi="DejaVu Sans Mono"/>
          <w:color w:val="000000"/>
          <w:sz w:val="18"/>
          <w:szCs w:val="18"/>
        </w:rPr>
        <w:t>,</w:t>
      </w:r>
      <w:r>
        <w:rPr>
          <w:rFonts w:ascii="DejaVu Sans Mono" w:hAnsi="DejaVu Sans Mono"/>
          <w:color w:val="000000"/>
          <w:sz w:val="18"/>
          <w:szCs w:val="18"/>
        </w:rPr>
        <w:t>按</w:t>
      </w:r>
      <w:r>
        <w:rPr>
          <w:rFonts w:ascii="DejaVu Sans Mono" w:hAnsi="DejaVu Sans Mono"/>
          <w:color w:val="000000"/>
          <w:sz w:val="18"/>
          <w:szCs w:val="18"/>
          <w:highlight w:val="yellow"/>
        </w:rPr>
        <w:t xml:space="preserve">ctrl+ Q </w:t>
      </w:r>
      <w:r>
        <w:rPr>
          <w:rFonts w:ascii="DejaVu Sans Mono" w:hAnsi="DejaVu Sans Mono"/>
          <w:color w:val="000000"/>
          <w:sz w:val="18"/>
          <w:szCs w:val="18"/>
        </w:rPr>
        <w:t>显示快速文档说</w:t>
      </w:r>
      <w:r>
        <w:rPr>
          <w:rFonts w:ascii="DejaVu Sans Mono" w:hAnsi="DejaVu Sans Mono"/>
          <w:color w:val="FF3333"/>
          <w:sz w:val="18"/>
          <w:szCs w:val="18"/>
        </w:rPr>
        <w:t>明</w:t>
      </w:r>
    </w:p>
    <w:p>
      <w:pPr>
        <w:pStyle w:val="PreformattedText"/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/>
          <w:bCs/>
          <w:color w:val="000000"/>
          <w:sz w:val="18"/>
          <w:szCs w:val="18"/>
        </w:rPr>
        <w:t>0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6.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使用模块中的函数</w:t>
      </w:r>
    </w:p>
    <w:p>
      <w:pPr>
        <w:pStyle w:val="PreformattedText"/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/>
          <w:bCs/>
          <w:color w:val="000000"/>
          <w:sz w:val="18"/>
          <w:szCs w:val="18"/>
        </w:rPr>
        <w:t>模块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是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程序架构的一个核心概念</w:t>
      </w:r>
    </w:p>
    <w:p>
      <w:pPr>
        <w:pStyle w:val="PreformattedText"/>
        <w:numPr>
          <w:ilvl w:val="0"/>
          <w:numId w:val="32"/>
        </w:numPr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模块好比是工具包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要想使用这个工具包中的工具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需要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导入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import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这个模块</w:t>
      </w:r>
    </w:p>
    <w:p>
      <w:pPr>
        <w:pStyle w:val="PreformattedText"/>
        <w:numPr>
          <w:ilvl w:val="0"/>
          <w:numId w:val="32"/>
        </w:numPr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每个扩展名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.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结尾的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源代码文件都是一个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模块</w:t>
      </w:r>
    </w:p>
    <w:p>
      <w:pPr>
        <w:pStyle w:val="PreformattedText"/>
        <w:numPr>
          <w:ilvl w:val="0"/>
          <w:numId w:val="32"/>
        </w:numPr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在模块中定义的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全局变量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函数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都是模块能够提供给外界直接使用的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工具</w:t>
      </w:r>
      <w:r>
        <w:rPr>
          <w:rFonts w:ascii="DejaVu Sans Mono" w:hAnsi="DejaVu Sans Mono"/>
          <w:b/>
          <w:bCs/>
          <w:color w:val="000000"/>
          <w:sz w:val="18"/>
          <w:szCs w:val="18"/>
        </w:rPr>
        <w:t>.</w:t>
      </w:r>
    </w:p>
    <w:p>
      <w:pPr>
        <w:pStyle w:val="PreformattedText"/>
        <w:spacing w:lineRule="auto" w:line="480" w:before="0" w:after="0"/>
        <w:rPr>
          <w:rFonts w:ascii="DejaVu Sans Mono" w:hAnsi="DejaVu Sans Mono"/>
          <w:b/>
          <w:b/>
          <w:bCs/>
          <w:color w:val="000000"/>
          <w:sz w:val="18"/>
          <w:szCs w:val="18"/>
        </w:rPr>
      </w:pPr>
      <w:r>
        <w:rPr>
          <w:rFonts w:ascii="DejaVu Sans Mono" w:hAnsi="DejaVu Sans Mono"/>
          <w:b/>
          <w:bCs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471805</wp:posOffset>
            </wp:positionH>
            <wp:positionV relativeFrom="paragraph">
              <wp:posOffset>-60960</wp:posOffset>
            </wp:positionV>
            <wp:extent cx="3140710" cy="1890395"/>
            <wp:effectExtent l="0" t="0" r="0" b="0"/>
            <wp:wrapSquare wrapText="largest"/>
            <wp:docPr id="4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276" w:before="57" w:after="340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体验小结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numPr>
          <w:ilvl w:val="0"/>
          <w:numId w:val="33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可以在</w:t>
      </w:r>
      <w:r>
        <w:rPr>
          <w:b w:val="false"/>
          <w:bCs w:val="false"/>
          <w:color w:val="800000"/>
          <w:sz w:val="20"/>
          <w:szCs w:val="20"/>
        </w:rPr>
        <w:t>一个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文件中定义变量或者函数</w:t>
      </w:r>
    </w:p>
    <w:p>
      <w:pPr>
        <w:pStyle w:val="PreformattedText"/>
        <w:numPr>
          <w:ilvl w:val="0"/>
          <w:numId w:val="33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然后在</w:t>
      </w:r>
      <w:r>
        <w:rPr>
          <w:b w:val="false"/>
          <w:bCs w:val="false"/>
          <w:color w:val="800000"/>
          <w:sz w:val="20"/>
          <w:szCs w:val="20"/>
        </w:rPr>
        <w:t>另一个</w:t>
      </w:r>
      <w:r>
        <w:rPr>
          <w:b w:val="false"/>
          <w:bCs w:val="false"/>
          <w:color w:val="000000"/>
          <w:sz w:val="20"/>
          <w:szCs w:val="20"/>
        </w:rPr>
        <w:t>文件中使用</w:t>
      </w:r>
      <w:r>
        <w:rPr>
          <w:b w:val="false"/>
          <w:bCs w:val="false"/>
          <w:color w:val="800000"/>
          <w:sz w:val="20"/>
          <w:szCs w:val="20"/>
        </w:rPr>
        <w:t>import</w:t>
      </w:r>
      <w:r>
        <w:rPr>
          <w:b w:val="false"/>
          <w:bCs w:val="false"/>
          <w:color w:val="800000"/>
          <w:sz w:val="20"/>
          <w:szCs w:val="20"/>
        </w:rPr>
        <w:t>导入</w:t>
      </w:r>
      <w:r>
        <w:rPr>
          <w:b w:val="false"/>
          <w:bCs w:val="false"/>
          <w:color w:val="000000"/>
          <w:sz w:val="20"/>
          <w:szCs w:val="20"/>
        </w:rPr>
        <w:t>这个模块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</w:t>
      </w:r>
      <w:r>
        <w:rPr>
          <w:b w:val="false"/>
          <w:bCs w:val="false"/>
          <w:color w:val="000000"/>
          <w:sz w:val="20"/>
          <w:szCs w:val="20"/>
        </w:rPr>
        <w:t>导入之后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就可以使用</w:t>
      </w:r>
      <w:r>
        <w:rPr>
          <w:b/>
          <w:bCs/>
          <w:color w:val="800000"/>
          <w:sz w:val="20"/>
          <w:szCs w:val="20"/>
        </w:rPr>
        <w:t>模块名</w:t>
      </w:r>
      <w:r>
        <w:rPr>
          <w:b/>
          <w:bCs/>
          <w:color w:val="800000"/>
          <w:sz w:val="20"/>
          <w:szCs w:val="20"/>
        </w:rPr>
        <w:t>.</w:t>
      </w:r>
      <w:r>
        <w:rPr>
          <w:b/>
          <w:bCs/>
          <w:color w:val="800000"/>
          <w:sz w:val="20"/>
          <w:szCs w:val="20"/>
        </w:rPr>
        <w:t>变量</w:t>
      </w:r>
      <w:r>
        <w:rPr>
          <w:b/>
          <w:bCs/>
          <w:color w:val="800000"/>
          <w:sz w:val="20"/>
          <w:szCs w:val="20"/>
        </w:rPr>
        <w:t>/</w:t>
      </w:r>
      <w:r>
        <w:rPr>
          <w:b/>
          <w:bCs/>
          <w:color w:val="800000"/>
          <w:sz w:val="20"/>
          <w:szCs w:val="20"/>
        </w:rPr>
        <w:t>模块名</w:t>
      </w:r>
      <w:r>
        <w:rPr>
          <w:b/>
          <w:bCs/>
          <w:color w:val="800000"/>
          <w:sz w:val="20"/>
          <w:szCs w:val="20"/>
        </w:rPr>
        <w:t>.</w:t>
      </w:r>
      <w:r>
        <w:rPr>
          <w:b/>
          <w:bCs/>
          <w:color w:val="800000"/>
          <w:sz w:val="20"/>
          <w:szCs w:val="20"/>
        </w:rPr>
        <w:t>函数</w:t>
      </w:r>
      <w:r>
        <w:rPr>
          <w:b w:val="false"/>
          <w:bCs w:val="false"/>
          <w:color w:val="000000"/>
          <w:sz w:val="20"/>
          <w:szCs w:val="20"/>
        </w:rPr>
        <w:t>的方式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使用这个模块中定义的</w:t>
      </w:r>
      <w:r>
        <w:rPr>
          <w:b w:val="false"/>
          <w:bCs w:val="false"/>
          <w:color w:val="800000"/>
          <w:sz w:val="20"/>
          <w:szCs w:val="20"/>
        </w:rPr>
        <w:t>变量或者函数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t xml:space="preserve">6.2 </w:t>
      </w:r>
      <w:r>
        <w:rPr>
          <w:b/>
          <w:bCs/>
          <w:color w:val="000000"/>
          <w:sz w:val="20"/>
          <w:szCs w:val="20"/>
          <w:highlight w:val="yellow"/>
        </w:rPr>
        <w:t>模块名也是一个标识符</w:t>
      </w:r>
      <w:r>
        <w:rPr>
          <w:b/>
          <w:bCs/>
          <w:color w:val="000000"/>
          <w:sz w:val="20"/>
          <w:szCs w:val="20"/>
          <w:highlight w:val="yellow"/>
        </w:rPr>
        <w:t xml:space="preserve">   </w:t>
      </w:r>
    </w:p>
    <w:p>
      <w:pPr>
        <w:pStyle w:val="PreformattedText"/>
        <w:numPr>
          <w:ilvl w:val="0"/>
          <w:numId w:val="34"/>
        </w:numPr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 </w:t>
      </w:r>
      <w:r>
        <w:rPr>
          <w:b/>
          <w:bCs/>
          <w:color w:val="000000"/>
          <w:sz w:val="20"/>
          <w:szCs w:val="20"/>
        </w:rPr>
        <w:t>标识符可以由字母</w:t>
      </w:r>
      <w:r>
        <w:rPr>
          <w:b/>
          <w:bCs/>
          <w:color w:val="000000"/>
          <w:sz w:val="20"/>
          <w:szCs w:val="20"/>
        </w:rPr>
        <w:t xml:space="preserve">, </w:t>
      </w:r>
      <w:r>
        <w:rPr>
          <w:b/>
          <w:bCs/>
          <w:color w:val="000000"/>
          <w:sz w:val="20"/>
          <w:szCs w:val="20"/>
        </w:rPr>
        <w:t>数字和下划线组成</w:t>
      </w:r>
    </w:p>
    <w:p>
      <w:pPr>
        <w:pStyle w:val="PreformattedText"/>
        <w:numPr>
          <w:ilvl w:val="0"/>
          <w:numId w:val="34"/>
        </w:numPr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 </w:t>
      </w:r>
      <w:r>
        <w:rPr>
          <w:b/>
          <w:bCs/>
          <w:color w:val="000000"/>
          <w:sz w:val="20"/>
          <w:szCs w:val="20"/>
        </w:rPr>
        <w:t>不能以数字开头</w:t>
      </w:r>
    </w:p>
    <w:p>
      <w:pPr>
        <w:pStyle w:val="PreformattedText"/>
        <w:numPr>
          <w:ilvl w:val="0"/>
          <w:numId w:val="34"/>
        </w:numPr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 xml:space="preserve">  </w:t>
      </w:r>
      <w:r>
        <w:rPr>
          <w:b/>
          <w:bCs/>
          <w:color w:val="000000"/>
          <w:sz w:val="20"/>
          <w:szCs w:val="20"/>
        </w:rPr>
        <w:t>不能与关键字重名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000000"/>
          <w:sz w:val="20"/>
          <w:szCs w:val="20"/>
        </w:rPr>
        <w:t>注意</w:t>
      </w:r>
      <w:r>
        <w:rPr>
          <w:b/>
          <w:bCs/>
          <w:color w:val="000000"/>
          <w:sz w:val="20"/>
          <w:szCs w:val="20"/>
        </w:rPr>
        <w:t>:</w:t>
      </w:r>
      <w:r>
        <w:rPr>
          <w:b w:val="false"/>
          <w:bCs w:val="false"/>
          <w:color w:val="000000"/>
          <w:sz w:val="20"/>
          <w:szCs w:val="20"/>
        </w:rPr>
        <w:t>如果在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文件起名时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以</w:t>
      </w:r>
      <w:r>
        <w:rPr>
          <w:b/>
          <w:bCs/>
          <w:color w:val="000000"/>
          <w:sz w:val="20"/>
          <w:szCs w:val="20"/>
        </w:rPr>
        <w:t>数字开头</w:t>
      </w:r>
      <w:r>
        <w:rPr>
          <w:b w:val="false"/>
          <w:bCs w:val="false"/>
          <w:color w:val="000000"/>
          <w:sz w:val="20"/>
          <w:szCs w:val="20"/>
        </w:rPr>
        <w:t>是无法在</w:t>
      </w:r>
      <w:r>
        <w:rPr>
          <w:b w:val="false"/>
          <w:bCs w:val="false"/>
          <w:color w:val="000000"/>
          <w:sz w:val="20"/>
          <w:szCs w:val="20"/>
        </w:rPr>
        <w:t>pycharm</w:t>
      </w:r>
      <w:r>
        <w:rPr>
          <w:b w:val="false"/>
          <w:bCs w:val="false"/>
          <w:color w:val="000000"/>
          <w:sz w:val="20"/>
          <w:szCs w:val="20"/>
        </w:rPr>
        <w:t>中通过导入这个模块的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6.3 Pyc</w:t>
      </w:r>
      <w:r>
        <w:rPr>
          <w:b w:val="false"/>
          <w:bCs w:val="false"/>
          <w:color w:val="000000"/>
          <w:sz w:val="20"/>
          <w:szCs w:val="20"/>
        </w:rPr>
        <w:t>文件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</w:t>
      </w:r>
      <w:r>
        <w:rPr>
          <w:b w:val="false"/>
          <w:bCs w:val="false"/>
          <w:color w:val="000000"/>
          <w:sz w:val="20"/>
          <w:szCs w:val="20"/>
        </w:rPr>
        <w:t>C</w:t>
      </w:r>
      <w:r>
        <w:rPr>
          <w:b w:val="false"/>
          <w:bCs w:val="false"/>
          <w:color w:val="000000"/>
          <w:sz w:val="20"/>
          <w:szCs w:val="20"/>
        </w:rPr>
        <w:t>是</w:t>
      </w:r>
      <w:r>
        <w:rPr>
          <w:b w:val="false"/>
          <w:bCs w:val="false"/>
          <w:color w:val="000000"/>
          <w:sz w:val="20"/>
          <w:szCs w:val="20"/>
        </w:rPr>
        <w:t>compiled</w:t>
      </w:r>
      <w:r>
        <w:rPr>
          <w:b/>
          <w:bCs/>
          <w:color w:val="000000"/>
          <w:sz w:val="20"/>
          <w:szCs w:val="20"/>
        </w:rPr>
        <w:t>编译过</w:t>
      </w:r>
      <w:r>
        <w:rPr>
          <w:b w:val="false"/>
          <w:bCs w:val="false"/>
          <w:color w:val="000000"/>
          <w:sz w:val="20"/>
          <w:szCs w:val="20"/>
        </w:rPr>
        <w:t>的意思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操作步骤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1.</w:t>
      </w:r>
      <w:r>
        <w:rPr>
          <w:b w:val="false"/>
          <w:bCs w:val="false"/>
          <w:color w:val="000000"/>
          <w:sz w:val="20"/>
          <w:szCs w:val="20"/>
        </w:rPr>
        <w:t>浏览程序目录会发现一个</w:t>
      </w:r>
      <w:r>
        <w:rPr>
          <w:b w:val="false"/>
          <w:bCs w:val="false"/>
          <w:color w:val="000000"/>
          <w:sz w:val="20"/>
          <w:szCs w:val="20"/>
        </w:rPr>
        <w:t>__pycache__</w:t>
      </w:r>
      <w:r>
        <w:rPr>
          <w:b w:val="false"/>
          <w:bCs w:val="false"/>
          <w:color w:val="000000"/>
          <w:sz w:val="20"/>
          <w:szCs w:val="20"/>
        </w:rPr>
        <w:t>的目录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2.</w:t>
      </w:r>
      <w:r>
        <w:rPr>
          <w:b w:val="false"/>
          <w:bCs w:val="false"/>
          <w:color w:val="000000"/>
          <w:sz w:val="20"/>
          <w:szCs w:val="20"/>
        </w:rPr>
        <w:t>目录下会有一个</w:t>
      </w:r>
      <w:r>
        <w:rPr>
          <w:b w:val="false"/>
          <w:bCs w:val="false"/>
          <w:color w:val="000000"/>
          <w:sz w:val="20"/>
          <w:szCs w:val="20"/>
        </w:rPr>
        <w:t>hm_11_</w:t>
      </w:r>
      <w:r>
        <w:rPr>
          <w:b w:val="false"/>
          <w:bCs w:val="false"/>
          <w:color w:val="000000"/>
          <w:sz w:val="20"/>
          <w:szCs w:val="20"/>
        </w:rPr>
        <w:t>分隔线模块</w:t>
      </w:r>
      <w:r>
        <w:rPr>
          <w:b w:val="false"/>
          <w:bCs w:val="false"/>
          <w:color w:val="000000"/>
          <w:sz w:val="20"/>
          <w:szCs w:val="20"/>
        </w:rPr>
        <w:t xml:space="preserve">.cpython-37.pyc </w:t>
      </w:r>
      <w:r>
        <w:rPr>
          <w:b w:val="false"/>
          <w:bCs w:val="false"/>
          <w:color w:val="000000"/>
          <w:sz w:val="20"/>
          <w:szCs w:val="20"/>
        </w:rPr>
        <w:t>文件</w:t>
      </w:r>
      <w:r>
        <w:rPr>
          <w:b w:val="false"/>
          <w:bCs w:val="false"/>
          <w:color w:val="000000"/>
          <w:sz w:val="20"/>
          <w:szCs w:val="20"/>
        </w:rPr>
        <w:t>,cpython-37</w:t>
      </w:r>
      <w:r>
        <w:rPr>
          <w:b w:val="false"/>
          <w:bCs w:val="false"/>
          <w:color w:val="000000"/>
          <w:sz w:val="20"/>
          <w:szCs w:val="20"/>
        </w:rPr>
        <w:t>表示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解释器的版本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3. </w:t>
      </w:r>
      <w:r>
        <w:rPr>
          <w:b w:val="false"/>
          <w:bCs w:val="false"/>
          <w:color w:val="000000"/>
          <w:sz w:val="20"/>
          <w:szCs w:val="20"/>
        </w:rPr>
        <w:t>这个</w:t>
      </w:r>
      <w:r>
        <w:rPr>
          <w:b w:val="false"/>
          <w:bCs w:val="false"/>
          <w:color w:val="000000"/>
          <w:sz w:val="20"/>
          <w:szCs w:val="20"/>
        </w:rPr>
        <w:t>pyc</w:t>
      </w:r>
      <w:r>
        <w:rPr>
          <w:b w:val="false"/>
          <w:bCs w:val="false"/>
          <w:color w:val="000000"/>
          <w:sz w:val="20"/>
          <w:szCs w:val="20"/>
        </w:rPr>
        <w:t>文件是由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解释器将</w:t>
      </w:r>
      <w:r>
        <w:rPr>
          <w:b/>
          <w:bCs/>
          <w:color w:val="800000"/>
          <w:sz w:val="20"/>
          <w:szCs w:val="20"/>
        </w:rPr>
        <w:t>模块的源码</w:t>
      </w:r>
      <w:r>
        <w:rPr>
          <w:b w:val="false"/>
          <w:bCs w:val="false"/>
          <w:color w:val="000000"/>
          <w:sz w:val="20"/>
          <w:szCs w:val="20"/>
        </w:rPr>
        <w:t>转换为</w:t>
      </w:r>
      <w:r>
        <w:rPr>
          <w:b/>
          <w:bCs/>
          <w:color w:val="800000"/>
          <w:sz w:val="20"/>
          <w:szCs w:val="20"/>
        </w:rPr>
        <w:t>字节码</w:t>
      </w:r>
      <w:r>
        <w:rPr>
          <w:b w:val="false"/>
          <w:bCs w:val="false"/>
          <w:color w:val="000000"/>
          <w:sz w:val="20"/>
          <w:szCs w:val="20"/>
        </w:rPr>
        <w:t>,python</w:t>
      </w:r>
      <w:r>
        <w:rPr>
          <w:b w:val="false"/>
          <w:bCs w:val="false"/>
          <w:color w:val="000000"/>
          <w:sz w:val="20"/>
          <w:szCs w:val="20"/>
        </w:rPr>
        <w:t>这样保存字节码是作为一种启动</w:t>
      </w:r>
      <w:r>
        <w:rPr>
          <w:b/>
          <w:bCs/>
          <w:color w:val="800000"/>
          <w:sz w:val="20"/>
          <w:szCs w:val="20"/>
        </w:rPr>
        <w:t>速度的优化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800000"/>
          <w:sz w:val="20"/>
          <w:szCs w:val="20"/>
        </w:rPr>
      </w:pPr>
      <w:r>
        <w:rPr>
          <w:b/>
          <w:bCs/>
          <w:color w:val="800000"/>
          <w:sz w:val="20"/>
          <w:szCs w:val="20"/>
        </w:rPr>
        <w:t>字节码</w:t>
      </w:r>
    </w:p>
    <w:p>
      <w:pPr>
        <w:pStyle w:val="PreformattedText"/>
        <w:numPr>
          <w:ilvl w:val="0"/>
          <w:numId w:val="35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在解释源程序时是分成两个步骤的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1.</w:t>
      </w:r>
      <w:r>
        <w:rPr>
          <w:b w:val="false"/>
          <w:bCs w:val="false"/>
          <w:color w:val="000000"/>
          <w:sz w:val="20"/>
          <w:szCs w:val="20"/>
        </w:rPr>
        <w:t>首先处理源代码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/>
          <w:bCs/>
          <w:color w:val="000000"/>
          <w:sz w:val="20"/>
          <w:szCs w:val="20"/>
        </w:rPr>
        <w:t>编译</w:t>
      </w:r>
      <w:r>
        <w:rPr>
          <w:b w:val="false"/>
          <w:bCs w:val="false"/>
          <w:color w:val="000000"/>
          <w:sz w:val="20"/>
          <w:szCs w:val="20"/>
        </w:rPr>
        <w:t>生成一个二进制</w:t>
      </w:r>
      <w:r>
        <w:rPr>
          <w:b/>
          <w:bCs/>
          <w:color w:val="000000"/>
          <w:sz w:val="20"/>
          <w:szCs w:val="20"/>
        </w:rPr>
        <w:t>字节码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2.</w:t>
      </w:r>
      <w:r>
        <w:rPr>
          <w:b w:val="false"/>
          <w:bCs w:val="false"/>
          <w:color w:val="000000"/>
          <w:sz w:val="20"/>
          <w:szCs w:val="20"/>
        </w:rPr>
        <w:t>再对</w:t>
      </w:r>
      <w:r>
        <w:rPr>
          <w:b/>
          <w:bCs/>
          <w:color w:val="000000"/>
          <w:sz w:val="20"/>
          <w:szCs w:val="20"/>
        </w:rPr>
        <w:t>字节码</w:t>
      </w:r>
      <w:r>
        <w:rPr>
          <w:b w:val="false"/>
          <w:bCs w:val="false"/>
          <w:color w:val="000000"/>
          <w:sz w:val="20"/>
          <w:szCs w:val="20"/>
        </w:rPr>
        <w:t>进行处理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才会生成</w:t>
      </w:r>
      <w:r>
        <w:rPr>
          <w:b w:val="false"/>
          <w:bCs w:val="false"/>
          <w:color w:val="000000"/>
          <w:sz w:val="20"/>
          <w:szCs w:val="20"/>
        </w:rPr>
        <w:t>CPU</w:t>
      </w:r>
      <w:r>
        <w:rPr>
          <w:b w:val="false"/>
          <w:bCs w:val="false"/>
          <w:color w:val="000000"/>
          <w:sz w:val="20"/>
          <w:szCs w:val="20"/>
        </w:rPr>
        <w:t>能够识别的</w:t>
      </w:r>
      <w:r>
        <w:rPr>
          <w:b/>
          <w:bCs/>
          <w:color w:val="000000"/>
          <w:sz w:val="20"/>
          <w:szCs w:val="20"/>
        </w:rPr>
        <w:t>机器码</w:t>
      </w:r>
    </w:p>
    <w:p>
      <w:pPr>
        <w:pStyle w:val="PreformattedText"/>
        <w:numPr>
          <w:ilvl w:val="0"/>
          <w:numId w:val="36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有了模块的字节码文件之后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下一次运行程序时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如果在</w:t>
      </w:r>
      <w:r>
        <w:rPr>
          <w:b/>
          <w:bCs/>
          <w:color w:val="000000"/>
          <w:sz w:val="20"/>
          <w:szCs w:val="20"/>
        </w:rPr>
        <w:t>上次保存字节码之后</w:t>
      </w:r>
      <w:r>
        <w:rPr>
          <w:b w:val="false"/>
          <w:bCs w:val="false"/>
          <w:color w:val="000000"/>
          <w:sz w:val="20"/>
          <w:szCs w:val="20"/>
        </w:rPr>
        <w:t>没有修改过源代码</w:t>
      </w:r>
      <w:r>
        <w:rPr>
          <w:b w:val="false"/>
          <w:bCs w:val="false"/>
          <w:color w:val="000000"/>
          <w:sz w:val="20"/>
          <w:szCs w:val="20"/>
        </w:rPr>
        <w:t>,python</w:t>
      </w:r>
      <w:r>
        <w:rPr>
          <w:b w:val="false"/>
          <w:bCs w:val="false"/>
          <w:color w:val="000000"/>
          <w:sz w:val="20"/>
          <w:szCs w:val="20"/>
        </w:rPr>
        <w:t>将会加载</w:t>
      </w:r>
      <w:r>
        <w:rPr>
          <w:b w:val="false"/>
          <w:bCs w:val="false"/>
          <w:color w:val="000000"/>
          <w:sz w:val="20"/>
          <w:szCs w:val="20"/>
        </w:rPr>
        <w:t>.pyc</w:t>
      </w:r>
      <w:r>
        <w:rPr>
          <w:b w:val="false"/>
          <w:bCs w:val="false"/>
          <w:color w:val="000000"/>
          <w:sz w:val="20"/>
          <w:szCs w:val="20"/>
        </w:rPr>
        <w:t>文件跳过编译这个步骤</w:t>
      </w:r>
    </w:p>
    <w:p>
      <w:pPr>
        <w:pStyle w:val="PreformattedText"/>
        <w:numPr>
          <w:ilvl w:val="0"/>
          <w:numId w:val="37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当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重编译时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它会自动检查源文件和字节码文件的时间戳</w:t>
      </w:r>
    </w:p>
    <w:p>
      <w:pPr>
        <w:pStyle w:val="PreformattedText"/>
        <w:numPr>
          <w:ilvl w:val="0"/>
          <w:numId w:val="37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如果你又修改了源代码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下次程序运行时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字节码将自动重新创建</w:t>
      </w:r>
    </w:p>
    <w:p>
      <w:pPr>
        <w:pStyle w:val="PreformattedText"/>
        <w:spacing w:lineRule="auto" w:line="360" w:before="0" w:after="112"/>
        <w:jc w:val="center"/>
        <w:rPr>
          <w:b/>
          <w:b/>
          <w:bCs/>
          <w:color w:val="000000"/>
          <w:sz w:val="21"/>
          <w:szCs w:val="21"/>
        </w:rPr>
      </w:pPr>
      <w:r>
        <w:rPr>
          <w:b/>
          <w:bCs/>
          <w:color w:val="000000"/>
          <w:sz w:val="21"/>
          <w:szCs w:val="21"/>
        </w:rPr>
        <w:t>259.</w:t>
      </w:r>
      <w:r>
        <w:rPr>
          <w:b/>
          <w:bCs/>
          <w:color w:val="000000"/>
          <w:sz w:val="21"/>
          <w:szCs w:val="21"/>
        </w:rPr>
        <w:t>高级变量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目标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列表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元组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字典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字符串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公共方法</w:t>
      </w:r>
    </w:p>
    <w:p>
      <w:pPr>
        <w:pStyle w:val="PreformattedText"/>
        <w:numPr>
          <w:ilvl w:val="0"/>
          <w:numId w:val="38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变量高级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知识点回顾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数据类型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b w:val="false"/>
          <w:bCs w:val="false"/>
          <w:color w:val="000000"/>
          <w:sz w:val="20"/>
          <w:szCs w:val="20"/>
        </w:rPr>
        <w:t>数字型和非数字型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数字型</w:t>
      </w:r>
      <w:r>
        <w:rPr>
          <w:b w:val="false"/>
          <w:bCs w:val="false"/>
          <w:color w:val="000000"/>
          <w:sz w:val="20"/>
          <w:szCs w:val="20"/>
        </w:rPr>
        <w:t>:</w:t>
      </w:r>
    </w:p>
    <w:p>
      <w:pPr>
        <w:pStyle w:val="PreformattedText"/>
        <w:numPr>
          <w:ilvl w:val="0"/>
          <w:numId w:val="39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整型</w:t>
      </w:r>
      <w:r>
        <w:rPr>
          <w:b w:val="false"/>
          <w:bCs w:val="false"/>
          <w:color w:val="000000"/>
          <w:sz w:val="20"/>
          <w:szCs w:val="20"/>
        </w:rPr>
        <w:t>(int)</w:t>
      </w:r>
    </w:p>
    <w:p>
      <w:pPr>
        <w:pStyle w:val="PreformattedText"/>
        <w:numPr>
          <w:ilvl w:val="0"/>
          <w:numId w:val="39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浮点型</w:t>
      </w:r>
      <w:r>
        <w:rPr>
          <w:b w:val="false"/>
          <w:bCs w:val="false"/>
          <w:color w:val="000000"/>
          <w:sz w:val="20"/>
          <w:szCs w:val="20"/>
        </w:rPr>
        <w:t>(float)</w:t>
      </w:r>
    </w:p>
    <w:p>
      <w:pPr>
        <w:pStyle w:val="PreformattedText"/>
        <w:numPr>
          <w:ilvl w:val="0"/>
          <w:numId w:val="39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布尔型</w:t>
      </w:r>
      <w:r>
        <w:rPr>
          <w:b w:val="false"/>
          <w:bCs w:val="false"/>
          <w:color w:val="000000"/>
          <w:sz w:val="20"/>
          <w:szCs w:val="20"/>
        </w:rPr>
        <w:t xml:space="preserve">(True </w:t>
      </w:r>
      <w:r>
        <w:rPr>
          <w:b w:val="false"/>
          <w:bCs w:val="false"/>
          <w:color w:val="000000"/>
          <w:sz w:val="20"/>
          <w:szCs w:val="20"/>
        </w:rPr>
        <w:t>非</w:t>
      </w:r>
      <w:r>
        <w:rPr>
          <w:b w:val="false"/>
          <w:bCs w:val="false"/>
          <w:color w:val="000000"/>
          <w:sz w:val="20"/>
          <w:szCs w:val="20"/>
        </w:rPr>
        <w:t>0</w:t>
      </w:r>
      <w:r>
        <w:rPr>
          <w:b w:val="false"/>
          <w:bCs w:val="false"/>
          <w:color w:val="000000"/>
          <w:sz w:val="20"/>
          <w:szCs w:val="20"/>
        </w:rPr>
        <w:t>数</w:t>
      </w:r>
      <w:r>
        <w:rPr>
          <w:b w:val="false"/>
          <w:bCs w:val="false"/>
          <w:color w:val="000000"/>
          <w:sz w:val="20"/>
          <w:szCs w:val="20"/>
        </w:rPr>
        <w:t xml:space="preserve">, False </w:t>
      </w:r>
      <w:r>
        <w:rPr>
          <w:b w:val="false"/>
          <w:bCs w:val="false"/>
          <w:color w:val="000000"/>
          <w:sz w:val="20"/>
          <w:szCs w:val="20"/>
        </w:rPr>
        <w:t xml:space="preserve">假 </w:t>
      </w:r>
      <w:r>
        <w:rPr>
          <w:b w:val="false"/>
          <w:bCs w:val="false"/>
          <w:color w:val="000000"/>
          <w:sz w:val="20"/>
          <w:szCs w:val="20"/>
        </w:rPr>
        <w:t>0)</w:t>
      </w:r>
    </w:p>
    <w:p>
      <w:pPr>
        <w:pStyle w:val="PreformattedText"/>
        <w:numPr>
          <w:ilvl w:val="0"/>
          <w:numId w:val="39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复数型</w:t>
      </w:r>
      <w:r>
        <w:rPr>
          <w:b w:val="false"/>
          <w:bCs w:val="false"/>
          <w:color w:val="000000"/>
          <w:sz w:val="20"/>
          <w:szCs w:val="20"/>
        </w:rPr>
        <w:t>(complex)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非数字型</w:t>
      </w:r>
    </w:p>
    <w:p>
      <w:pPr>
        <w:pStyle w:val="PreformattedText"/>
        <w:numPr>
          <w:ilvl w:val="0"/>
          <w:numId w:val="40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字符串</w:t>
      </w:r>
      <w:r>
        <w:rPr>
          <w:b w:val="false"/>
          <w:bCs w:val="false"/>
          <w:color w:val="000000"/>
          <w:sz w:val="20"/>
          <w:szCs w:val="20"/>
        </w:rPr>
        <w:t>(str)</w:t>
      </w:r>
    </w:p>
    <w:p>
      <w:pPr>
        <w:pStyle w:val="PreformattedText"/>
        <w:numPr>
          <w:ilvl w:val="0"/>
          <w:numId w:val="40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列表</w:t>
      </w:r>
      <w:r>
        <w:rPr>
          <w:b w:val="false"/>
          <w:bCs w:val="false"/>
          <w:color w:val="000000"/>
          <w:sz w:val="20"/>
          <w:szCs w:val="20"/>
        </w:rPr>
        <w:t>(list)</w:t>
      </w:r>
    </w:p>
    <w:p>
      <w:pPr>
        <w:pStyle w:val="PreformattedText"/>
        <w:numPr>
          <w:ilvl w:val="0"/>
          <w:numId w:val="40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字典</w:t>
      </w:r>
      <w:r>
        <w:rPr>
          <w:b w:val="false"/>
          <w:bCs w:val="false"/>
          <w:color w:val="000000"/>
          <w:sz w:val="20"/>
          <w:szCs w:val="20"/>
        </w:rPr>
        <w:t>(dict)</w:t>
      </w:r>
    </w:p>
    <w:p>
      <w:pPr>
        <w:pStyle w:val="PreformattedText"/>
        <w:numPr>
          <w:ilvl w:val="0"/>
          <w:numId w:val="40"/>
        </w:numPr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元组</w:t>
      </w:r>
      <w:r>
        <w:rPr>
          <w:b w:val="false"/>
          <w:bCs w:val="false"/>
          <w:color w:val="000000"/>
          <w:sz w:val="20"/>
          <w:szCs w:val="20"/>
        </w:rPr>
        <w:t>(tuple)</w:t>
      </w:r>
    </w:p>
    <w:p>
      <w:pPr>
        <w:pStyle w:val="PreformattedText"/>
        <w:numPr>
          <w:ilvl w:val="0"/>
          <w:numId w:val="0"/>
        </w:numPr>
        <w:spacing w:lineRule="auto" w:line="360" w:before="0" w:after="0"/>
        <w:ind w:left="720" w:hanging="0"/>
        <w:jc w:val="center"/>
        <w:rPr>
          <w:b/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260.</w:t>
      </w:r>
      <w:r>
        <w:rPr>
          <w:b/>
          <w:bCs/>
          <w:color w:val="000000"/>
          <w:sz w:val="22"/>
          <w:szCs w:val="22"/>
        </w:rPr>
        <w:t>列表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01.</w:t>
      </w:r>
      <w:r>
        <w:rPr>
          <w:b w:val="false"/>
          <w:bCs w:val="false"/>
          <w:color w:val="000000"/>
          <w:sz w:val="20"/>
          <w:szCs w:val="20"/>
        </w:rPr>
        <w:t>列表的定义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</w:t>
      </w:r>
      <w:r>
        <w:rPr>
          <w:b w:val="false"/>
          <w:bCs w:val="false"/>
          <w:color w:val="000000"/>
          <w:sz w:val="20"/>
          <w:szCs w:val="20"/>
        </w:rPr>
        <w:t xml:space="preserve">1.1 </w:t>
      </w:r>
      <w:r>
        <w:rPr>
          <w:b w:val="false"/>
          <w:bCs w:val="false"/>
          <w:color w:val="000000"/>
          <w:sz w:val="20"/>
          <w:szCs w:val="20"/>
        </w:rPr>
        <w:t>列表的定义</w:t>
      </w:r>
      <w:r>
        <w:rPr>
          <w:b w:val="false"/>
          <w:bCs w:val="false"/>
          <w:color w:val="000000"/>
          <w:sz w:val="20"/>
          <w:szCs w:val="20"/>
        </w:rPr>
        <w:t>-----</w:t>
      </w:r>
      <w:r>
        <w:rPr>
          <w:b w:val="false"/>
          <w:bCs w:val="false"/>
          <w:color w:val="000000"/>
          <w:sz w:val="20"/>
          <w:szCs w:val="20"/>
        </w:rPr>
        <w:t xml:space="preserve">列表名 </w:t>
      </w:r>
      <w:r>
        <w:rPr>
          <w:b w:val="false"/>
          <w:bCs w:val="false"/>
          <w:color w:val="000000"/>
          <w:sz w:val="20"/>
          <w:szCs w:val="20"/>
        </w:rPr>
        <w:t>= []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  <w:highlight w:val="yellow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创建空列表</w:t>
      </w:r>
    </w:p>
    <w:p>
      <w:pPr>
        <w:pStyle w:val="PreformattedText"/>
        <w:spacing w:lineRule="auto" w:line="360" w:before="0" w:after="112"/>
        <w:jc w:val="left"/>
        <w:rPr/>
      </w:pPr>
      <w:r>
        <w:rPr>
          <w:b w:val="false"/>
          <w:bCs w:val="false"/>
          <w:color w:val="000000"/>
          <w:sz w:val="20"/>
          <w:szCs w:val="20"/>
        </w:rPr>
        <w:t xml:space="preserve">      </w:t>
      </w:r>
      <w:r>
        <w:rPr>
          <w:rStyle w:val="SourceText"/>
          <w:color w:val="000000"/>
          <w:highlight w:val="yellow"/>
        </w:rPr>
        <w:t>empty_list = list()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  <w:highlight w:val="white"/>
        </w:rPr>
        <w:t xml:space="preserve">      </w:t>
      </w:r>
      <w:r>
        <w:rPr>
          <w:rStyle w:val="SourceText"/>
          <w:b w:val="false"/>
          <w:bCs w:val="false"/>
          <w:color w:val="000000"/>
          <w:sz w:val="20"/>
          <w:szCs w:val="20"/>
          <w:highlight w:val="yellow"/>
        </w:rPr>
        <w:t>empty_list = []</w:t>
      </w:r>
    </w:p>
    <w:p>
      <w:pPr>
        <w:pStyle w:val="PreformattedText"/>
        <w:numPr>
          <w:ilvl w:val="0"/>
          <w:numId w:val="41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list</w:t>
      </w:r>
      <w:r>
        <w:rPr>
          <w:b w:val="false"/>
          <w:bCs w:val="false"/>
          <w:color w:val="000000"/>
          <w:sz w:val="20"/>
          <w:szCs w:val="20"/>
        </w:rPr>
        <w:t>(</w:t>
      </w:r>
      <w:r>
        <w:rPr>
          <w:b w:val="false"/>
          <w:bCs w:val="false"/>
          <w:color w:val="000000"/>
          <w:sz w:val="20"/>
          <w:szCs w:val="20"/>
        </w:rPr>
        <w:t>列表</w:t>
      </w:r>
      <w:r>
        <w:rPr>
          <w:b w:val="false"/>
          <w:bCs w:val="false"/>
          <w:color w:val="000000"/>
          <w:sz w:val="20"/>
          <w:szCs w:val="20"/>
        </w:rPr>
        <w:t>)</w:t>
      </w:r>
      <w:r>
        <w:rPr>
          <w:b w:val="false"/>
          <w:bCs w:val="false"/>
          <w:color w:val="000000"/>
          <w:sz w:val="20"/>
          <w:szCs w:val="20"/>
        </w:rPr>
        <w:t>是</w:t>
      </w:r>
      <w:r>
        <w:rPr>
          <w:b w:val="false"/>
          <w:bCs w:val="false"/>
          <w:color w:val="000000"/>
          <w:sz w:val="20"/>
          <w:szCs w:val="20"/>
        </w:rPr>
        <w:t>python</w:t>
      </w:r>
      <w:r>
        <w:rPr>
          <w:b w:val="false"/>
          <w:bCs w:val="false"/>
          <w:color w:val="000000"/>
          <w:sz w:val="20"/>
          <w:szCs w:val="20"/>
        </w:rPr>
        <w:t>中国使用</w:t>
      </w:r>
      <w:r>
        <w:rPr>
          <w:b/>
          <w:bCs/>
          <w:color w:val="000000"/>
          <w:sz w:val="20"/>
          <w:szCs w:val="20"/>
          <w:highlight w:val="yellow"/>
        </w:rPr>
        <w:t>最频繁的数据类型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在其他语言中通常叫做数组</w:t>
      </w:r>
    </w:p>
    <w:p>
      <w:pPr>
        <w:pStyle w:val="PreformattedText"/>
        <w:numPr>
          <w:ilvl w:val="0"/>
          <w:numId w:val="41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专门用于存储一串信息</w:t>
      </w:r>
    </w:p>
    <w:p>
      <w:pPr>
        <w:pStyle w:val="PreformattedText"/>
        <w:numPr>
          <w:ilvl w:val="0"/>
          <w:numId w:val="41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列表用</w:t>
      </w:r>
      <w:r>
        <w:rPr>
          <w:b w:val="false"/>
          <w:bCs w:val="false"/>
          <w:color w:val="000000"/>
          <w:sz w:val="20"/>
          <w:szCs w:val="20"/>
        </w:rPr>
        <w:t>[]</w:t>
      </w:r>
      <w:r>
        <w:rPr>
          <w:b w:val="false"/>
          <w:bCs w:val="false"/>
          <w:color w:val="000000"/>
          <w:sz w:val="20"/>
          <w:szCs w:val="20"/>
        </w:rPr>
        <w:t>定义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数据之间使用</w:t>
      </w:r>
      <w:r>
        <w:rPr>
          <w:b w:val="false"/>
          <w:bCs w:val="false"/>
          <w:color w:val="000000"/>
          <w:sz w:val="20"/>
          <w:szCs w:val="20"/>
          <w:highlight w:val="yellow"/>
        </w:rPr>
        <w:t>,</w:t>
      </w:r>
      <w:r>
        <w:rPr>
          <w:b w:val="false"/>
          <w:bCs w:val="false"/>
          <w:color w:val="000000"/>
          <w:sz w:val="20"/>
          <w:szCs w:val="20"/>
        </w:rPr>
        <w:t>分隔</w:t>
      </w:r>
    </w:p>
    <w:p>
      <w:pPr>
        <w:pStyle w:val="PreformattedText"/>
        <w:numPr>
          <w:ilvl w:val="0"/>
          <w:numId w:val="41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列表的索引从</w:t>
      </w:r>
      <w:r>
        <w:rPr>
          <w:b/>
          <w:bCs/>
          <w:color w:val="FF3333"/>
          <w:sz w:val="20"/>
          <w:szCs w:val="20"/>
          <w:highlight w:val="yellow"/>
        </w:rPr>
        <w:t>0</w:t>
      </w:r>
      <w:r>
        <w:rPr>
          <w:b w:val="false"/>
          <w:bCs w:val="false"/>
          <w:color w:val="000000"/>
          <w:sz w:val="20"/>
          <w:szCs w:val="20"/>
        </w:rPr>
        <w:t>开始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索引是数据在列表中的</w:t>
      </w:r>
      <w:r>
        <w:rPr>
          <w:b w:val="false"/>
          <w:bCs w:val="false"/>
          <w:color w:val="000000"/>
          <w:sz w:val="20"/>
          <w:szCs w:val="20"/>
          <w:highlight w:val="yellow"/>
        </w:rPr>
        <w:t>位置编号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索引又称为</w:t>
      </w:r>
      <w:r>
        <w:rPr>
          <w:b/>
          <w:bCs/>
          <w:color w:val="000000"/>
          <w:sz w:val="20"/>
          <w:szCs w:val="20"/>
          <w:highlight w:val="yellow"/>
        </w:rPr>
        <w:t>下标</w:t>
      </w:r>
    </w:p>
    <w:p>
      <w:pPr>
        <w:pStyle w:val="PreformattedText"/>
        <w:numPr>
          <w:ilvl w:val="0"/>
          <w:numId w:val="41"/>
        </w:numPr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t>注意</w:t>
      </w:r>
      <w:r>
        <w:rPr>
          <w:b/>
          <w:bCs/>
          <w:color w:val="000000"/>
          <w:sz w:val="20"/>
          <w:szCs w:val="20"/>
          <w:highlight w:val="yellow"/>
        </w:rPr>
        <w:t>:</w:t>
      </w:r>
      <w:r>
        <w:rPr>
          <w:b/>
          <w:bCs/>
          <w:color w:val="000000"/>
          <w:sz w:val="20"/>
          <w:szCs w:val="20"/>
          <w:highlight w:val="yellow"/>
        </w:rPr>
        <w:t>从列表中取值时</w:t>
      </w:r>
      <w:r>
        <w:rPr>
          <w:b/>
          <w:bCs/>
          <w:color w:val="000000"/>
          <w:sz w:val="20"/>
          <w:szCs w:val="20"/>
          <w:highlight w:val="yellow"/>
        </w:rPr>
        <w:t>,</w:t>
      </w:r>
      <w:r>
        <w:rPr>
          <w:b/>
          <w:bCs/>
          <w:color w:val="000000"/>
          <w:sz w:val="20"/>
          <w:szCs w:val="20"/>
          <w:highlight w:val="yellow"/>
        </w:rPr>
        <w:t>如果超出列表的索引范围</w:t>
      </w:r>
      <w:r>
        <w:rPr>
          <w:b/>
          <w:bCs/>
          <w:color w:val="000000"/>
          <w:sz w:val="20"/>
          <w:szCs w:val="20"/>
          <w:highlight w:val="yellow"/>
        </w:rPr>
        <w:t>,</w:t>
      </w:r>
      <w:r>
        <w:rPr>
          <w:b/>
          <w:bCs/>
          <w:color w:val="000000"/>
          <w:sz w:val="20"/>
          <w:szCs w:val="20"/>
          <w:highlight w:val="yellow"/>
        </w:rPr>
        <w:t>程序会报错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377825</wp:posOffset>
            </wp:positionH>
            <wp:positionV relativeFrom="paragraph">
              <wp:posOffset>-83185</wp:posOffset>
            </wp:positionV>
            <wp:extent cx="4681220" cy="188849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  <w:highlight w:val="yellow"/>
        </w:rPr>
      </w:pPr>
      <w:r>
        <w:rPr>
          <w:b/>
          <w:bCs/>
          <w:color w:val="000000"/>
          <w:sz w:val="20"/>
          <w:szCs w:val="20"/>
          <w:highlight w:val="yellow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name_list </w:t>
      </w:r>
      <w:r>
        <w:rPr>
          <w:b w:val="false"/>
          <w:bCs w:val="false"/>
          <w:color w:val="000000"/>
          <w:sz w:val="20"/>
          <w:szCs w:val="20"/>
        </w:rPr>
        <w:t>= [“zhangsan”,”lisi”,”wangwu”]</w:t>
      </w:r>
    </w:p>
    <w:p>
      <w:pPr>
        <w:pStyle w:val="PreformattedText"/>
        <w:numPr>
          <w:ilvl w:val="0"/>
          <w:numId w:val="42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读取列表中的元素 </w:t>
      </w:r>
      <w:r>
        <w:rPr>
          <w:b w:val="false"/>
          <w:bCs w:val="false"/>
          <w:color w:val="FF3333"/>
          <w:sz w:val="20"/>
          <w:szCs w:val="20"/>
        </w:rPr>
        <w:t>name_list[</w:t>
      </w:r>
      <w:r>
        <w:rPr>
          <w:b w:val="false"/>
          <w:bCs w:val="false"/>
          <w:color w:val="FF3333"/>
          <w:sz w:val="20"/>
          <w:szCs w:val="20"/>
        </w:rPr>
        <w:t>下标</w:t>
      </w:r>
      <w:r>
        <w:rPr>
          <w:b w:val="false"/>
          <w:bCs w:val="false"/>
          <w:color w:val="FF3333"/>
          <w:sz w:val="20"/>
          <w:szCs w:val="20"/>
        </w:rPr>
        <w:t>], i</w:t>
      </w:r>
      <w:r>
        <w:rPr>
          <w:b w:val="false"/>
          <w:bCs w:val="false"/>
          <w:color w:val="FF3333"/>
          <w:sz w:val="20"/>
          <w:szCs w:val="20"/>
        </w:rPr>
        <w:t>为</w:t>
      </w:r>
      <w:r>
        <w:rPr>
          <w:b w:val="false"/>
          <w:bCs w:val="false"/>
          <w:color w:val="FF3333"/>
          <w:sz w:val="20"/>
          <w:szCs w:val="20"/>
        </w:rPr>
        <w:t>0 ~ n</w:t>
      </w:r>
    </w:p>
    <w:p>
      <w:pPr>
        <w:pStyle w:val="PreformattedText"/>
        <w:numPr>
          <w:ilvl w:val="0"/>
          <w:numId w:val="42"/>
        </w:numPr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列表的长度 </w:t>
      </w:r>
      <w:r>
        <w:rPr>
          <w:b w:val="false"/>
          <w:bCs w:val="false"/>
          <w:color w:val="FF3333"/>
          <w:sz w:val="20"/>
          <w:szCs w:val="20"/>
        </w:rPr>
        <w:t>n + 1</w:t>
      </w:r>
    </w:p>
    <w:p>
      <w:pPr>
        <w:pStyle w:val="PreformattedText"/>
        <w:numPr>
          <w:ilvl w:val="0"/>
          <w:numId w:val="42"/>
        </w:numPr>
        <w:spacing w:lineRule="auto" w:line="360" w:before="0" w:after="112"/>
        <w:jc w:val="left"/>
        <w:rPr/>
      </w:pPr>
      <w:r>
        <w:rPr>
          <w:b w:val="false"/>
          <w:bCs w:val="false"/>
          <w:color w:val="000000"/>
          <w:sz w:val="20"/>
          <w:szCs w:val="20"/>
        </w:rPr>
        <w:t>统计数据在列表中出现的次数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b w:val="false"/>
          <w:bCs w:val="false"/>
          <w:color w:val="FF3333"/>
          <w:sz w:val="20"/>
          <w:szCs w:val="20"/>
        </w:rPr>
        <w:t>列表名</w:t>
      </w:r>
      <w:r>
        <w:rPr>
          <w:b w:val="false"/>
          <w:bCs w:val="false"/>
          <w:color w:val="FF3333"/>
          <w:sz w:val="20"/>
          <w:szCs w:val="20"/>
        </w:rPr>
        <w:t>.count</w:t>
      </w:r>
      <w:r>
        <w:rPr>
          <w:b w:val="false"/>
          <w:bCs w:val="false"/>
          <w:color w:val="FF3333"/>
          <w:sz w:val="20"/>
          <w:szCs w:val="20"/>
        </w:rPr>
        <w:t>(</w:t>
      </w:r>
      <w:r>
        <w:rPr>
          <w:b w:val="false"/>
          <w:bCs w:val="false"/>
          <w:color w:val="FF3333"/>
          <w:sz w:val="20"/>
          <w:szCs w:val="20"/>
        </w:rPr>
        <w:t>数据</w:t>
      </w:r>
      <w:r>
        <w:rPr>
          <w:b w:val="false"/>
          <w:bCs w:val="false"/>
          <w:color w:val="FF3333"/>
          <w:sz w:val="20"/>
          <w:szCs w:val="20"/>
        </w:rPr>
        <w:t>)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FF3333"/>
          <w:sz w:val="21"/>
          <w:szCs w:val="21"/>
        </w:rPr>
      </w:pPr>
      <w:r>
        <w:rPr>
          <w:b/>
          <w:bCs/>
          <w:color w:val="FF3333"/>
          <w:sz w:val="21"/>
          <w:szCs w:val="21"/>
        </w:rPr>
        <w:t>1.</w:t>
      </w:r>
      <w:r>
        <w:rPr>
          <w:b/>
          <w:bCs/>
          <w:color w:val="FF3333"/>
          <w:sz w:val="21"/>
          <w:szCs w:val="21"/>
        </w:rPr>
        <w:t xml:space="preserve">2 </w:t>
      </w:r>
      <w:r>
        <w:rPr>
          <w:b/>
          <w:bCs/>
          <w:color w:val="FF3333"/>
          <w:sz w:val="21"/>
          <w:szCs w:val="21"/>
        </w:rPr>
        <w:t>列表的常用操作</w:t>
      </w:r>
      <w:r>
        <w:rPr>
          <w:b/>
          <w:bCs/>
          <w:color w:val="FF3333"/>
          <w:sz w:val="21"/>
          <w:szCs w:val="21"/>
        </w:rPr>
        <w:t>(</w:t>
      </w:r>
      <w:r>
        <w:rPr>
          <w:b/>
          <w:bCs/>
          <w:color w:val="FF3333"/>
          <w:sz w:val="21"/>
          <w:szCs w:val="21"/>
        </w:rPr>
        <w:t>方法</w:t>
      </w:r>
      <w:r>
        <w:rPr>
          <w:b/>
          <w:bCs/>
          <w:color w:val="FF3333"/>
          <w:sz w:val="21"/>
          <w:szCs w:val="21"/>
        </w:rPr>
        <w:t>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>在</w:t>
      </w:r>
      <w:r>
        <w:rPr>
          <w:b w:val="false"/>
          <w:bCs w:val="false"/>
          <w:color w:val="000000"/>
          <w:sz w:val="20"/>
          <w:szCs w:val="20"/>
        </w:rPr>
        <w:t>ipython</w:t>
      </w:r>
      <w:r>
        <w:rPr>
          <w:b w:val="false"/>
          <w:bCs w:val="false"/>
          <w:color w:val="000000"/>
          <w:sz w:val="20"/>
          <w:szCs w:val="20"/>
        </w:rPr>
        <w:t>3</w:t>
      </w:r>
      <w:r>
        <w:rPr>
          <w:b w:val="false"/>
          <w:bCs w:val="false"/>
          <w:color w:val="000000"/>
          <w:sz w:val="20"/>
          <w:szCs w:val="20"/>
        </w:rPr>
        <w:t>中定义一个列表</w:t>
      </w:r>
      <w:r>
        <w:rPr>
          <w:b w:val="false"/>
          <w:bCs w:val="false"/>
          <w:color w:val="000000"/>
          <w:sz w:val="20"/>
          <w:szCs w:val="20"/>
        </w:rPr>
        <w:t>,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>name_list = []</w:t>
      </w:r>
    </w:p>
    <w:p>
      <w:pPr>
        <w:pStyle w:val="PreformattedText"/>
        <w:spacing w:lineRule="auto" w:line="360" w:before="0" w:after="112"/>
        <w:jc w:val="left"/>
        <w:rPr>
          <w:b/>
          <w:b/>
          <w:bCs/>
          <w:color w:val="000000"/>
          <w:sz w:val="20"/>
          <w:szCs w:val="20"/>
        </w:rPr>
      </w:pPr>
      <w:r>
        <w:rPr>
          <w:b/>
          <w:bCs/>
          <w:color w:val="FF3333"/>
          <w:sz w:val="24"/>
          <w:szCs w:val="24"/>
        </w:rPr>
        <w:t>重点</w:t>
      </w:r>
      <w:r>
        <w:rPr>
          <w:b/>
          <w:bCs/>
          <w:color w:val="FF3333"/>
          <w:sz w:val="24"/>
          <w:szCs w:val="24"/>
        </w:rPr>
        <w:t>:</w:t>
      </w:r>
      <w:r>
        <w:rPr>
          <w:b/>
          <w:bCs/>
          <w:color w:val="000000"/>
          <w:sz w:val="20"/>
          <w:szCs w:val="20"/>
        </w:rPr>
        <w:t>在输入</w:t>
      </w:r>
      <w:r>
        <w:rPr>
          <w:b/>
          <w:bCs/>
          <w:color w:val="FF3333"/>
          <w:sz w:val="20"/>
          <w:szCs w:val="20"/>
          <w:highlight w:val="yellow"/>
        </w:rPr>
        <w:t>name_list.</w:t>
      </w:r>
      <w:r>
        <w:rPr>
          <w:b/>
          <w:bCs/>
          <w:color w:val="000000"/>
          <w:sz w:val="20"/>
          <w:szCs w:val="20"/>
        </w:rPr>
        <w:t xml:space="preserve"> </w:t>
      </w:r>
      <w:r>
        <w:rPr>
          <w:b/>
          <w:bCs/>
          <w:color w:val="000000"/>
          <w:sz w:val="20"/>
          <w:szCs w:val="20"/>
        </w:rPr>
        <w:t>按下</w:t>
      </w:r>
      <w:r>
        <w:rPr>
          <w:b/>
          <w:bCs/>
          <w:color w:val="FF3333"/>
          <w:sz w:val="20"/>
          <w:szCs w:val="20"/>
        </w:rPr>
        <w:t>TAB</w:t>
      </w:r>
      <w:r>
        <w:rPr>
          <w:b/>
          <w:bCs/>
          <w:color w:val="FF3333"/>
          <w:sz w:val="20"/>
          <w:szCs w:val="20"/>
        </w:rPr>
        <w:t>键</w:t>
      </w:r>
      <w:r>
        <w:rPr>
          <w:b/>
          <w:bCs/>
          <w:color w:val="000000"/>
          <w:sz w:val="20"/>
          <w:szCs w:val="20"/>
        </w:rPr>
        <w:t>,ipython</w:t>
      </w:r>
      <w:r>
        <w:rPr>
          <w:b/>
          <w:bCs/>
          <w:color w:val="000000"/>
          <w:sz w:val="20"/>
          <w:szCs w:val="20"/>
        </w:rPr>
        <w:t>会提示</w:t>
      </w:r>
      <w:r>
        <w:rPr>
          <w:b/>
          <w:bCs/>
          <w:color w:val="FF3333"/>
          <w:sz w:val="20"/>
          <w:szCs w:val="20"/>
        </w:rPr>
        <w:t>列表可以使用的方法</w:t>
      </w:r>
      <w:r>
        <w:rPr>
          <w:b/>
          <w:bCs/>
          <w:color w:val="000000"/>
          <w:sz w:val="20"/>
          <w:szCs w:val="20"/>
        </w:rPr>
        <w:t>如下</w:t>
      </w:r>
      <w:r>
        <w:rPr>
          <w:b/>
          <w:bCs/>
          <w:color w:val="000000"/>
          <w:sz w:val="20"/>
          <w:szCs w:val="20"/>
        </w:rPr>
        <w:t>: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800000"/>
          <w:sz w:val="20"/>
          <w:szCs w:val="20"/>
          <w:highlight w:val="yellow"/>
        </w:rPr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82550</wp:posOffset>
            </wp:positionH>
            <wp:positionV relativeFrom="paragraph">
              <wp:posOffset>14605</wp:posOffset>
            </wp:positionV>
            <wp:extent cx="5318125" cy="900430"/>
            <wp:effectExtent l="0" t="0" r="0" b="0"/>
            <wp:wrapSquare wrapText="largest"/>
            <wp:docPr id="42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800000"/>
          <w:sz w:val="20"/>
          <w:szCs w:val="20"/>
          <w:highlight w:val="yellow"/>
        </w:rPr>
        <w:t>(1)</w:t>
      </w:r>
      <w:r>
        <w:rPr>
          <w:b w:val="false"/>
          <w:bCs w:val="false"/>
          <w:color w:val="800000"/>
          <w:sz w:val="20"/>
          <w:szCs w:val="20"/>
          <w:highlight w:val="yellow"/>
        </w:rPr>
        <w:t>取值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</w:t>
      </w: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格式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b w:val="false"/>
          <w:bCs w:val="false"/>
          <w:color w:val="000000"/>
          <w:sz w:val="20"/>
          <w:szCs w:val="20"/>
        </w:rPr>
        <w:t>列表名</w:t>
      </w:r>
      <w:r>
        <w:rPr>
          <w:b w:val="false"/>
          <w:bCs w:val="false"/>
          <w:color w:val="000000"/>
          <w:sz w:val="20"/>
          <w:szCs w:val="20"/>
        </w:rPr>
        <w:t>[</w:t>
      </w:r>
      <w:r>
        <w:rPr>
          <w:b w:val="false"/>
          <w:bCs w:val="false"/>
          <w:color w:val="000000"/>
          <w:sz w:val="20"/>
          <w:szCs w:val="20"/>
        </w:rPr>
        <w:t>索引</w:t>
      </w:r>
      <w:r>
        <w:rPr>
          <w:b w:val="false"/>
          <w:bCs w:val="false"/>
          <w:color w:val="000000"/>
          <w:sz w:val="20"/>
          <w:szCs w:val="20"/>
        </w:rPr>
        <w:t xml:space="preserve">]   </w:t>
      </w:r>
    </w:p>
    <w:p>
      <w:pPr>
        <w:pStyle w:val="PreformattedText"/>
        <w:spacing w:lineRule="auto" w:line="276" w:before="57" w:after="57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name_list = [</w:t>
      </w:r>
      <w:r>
        <w:rPr>
          <w:rFonts w:ascii="DejaVu Sans Mono" w:hAnsi="DejaVu Sans Mono"/>
          <w:b/>
          <w:bCs w:val="false"/>
          <w:color w:val="008080"/>
          <w:sz w:val="18"/>
          <w:szCs w:val="18"/>
        </w:rPr>
        <w:t>"zhangsan"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b/>
          <w:bCs w:val="false"/>
          <w:color w:val="008080"/>
          <w:sz w:val="18"/>
          <w:szCs w:val="18"/>
        </w:rPr>
        <w:t>"lisi"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b/>
          <w:bCs w:val="false"/>
          <w:color w:val="008080"/>
          <w:sz w:val="18"/>
          <w:szCs w:val="18"/>
        </w:rPr>
        <w:t>"wangwu"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]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1.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取值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-----wangwu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(name_list[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2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])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list index out of range---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列表索引超出范围</w:t>
      </w:r>
    </w:p>
    <w:p>
      <w:pPr>
        <w:pStyle w:val="PreformattedText"/>
        <w:spacing w:lineRule="auto" w:line="276" w:before="0" w:after="283"/>
        <w:rPr>
          <w:color w:val="000000"/>
          <w:sz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(name_list[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3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])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800000"/>
          <w:sz w:val="20"/>
          <w:szCs w:val="20"/>
          <w:highlight w:val="yellow"/>
        </w:rPr>
      </w:pPr>
      <w:r>
        <w:rPr>
          <w:b w:val="false"/>
          <w:bCs w:val="false"/>
          <w:color w:val="800000"/>
          <w:sz w:val="20"/>
          <w:szCs w:val="20"/>
          <w:highlight w:val="yellow"/>
        </w:rPr>
        <w:t>(2)</w:t>
      </w:r>
      <w:r>
        <w:rPr>
          <w:b w:val="false"/>
          <w:bCs w:val="false"/>
          <w:color w:val="800000"/>
          <w:sz w:val="20"/>
          <w:szCs w:val="20"/>
          <w:highlight w:val="yellow"/>
        </w:rPr>
        <w:t>取索引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</w:rPr>
        <w:t>格式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b w:val="false"/>
          <w:bCs w:val="false"/>
          <w:color w:val="000000"/>
          <w:sz w:val="20"/>
          <w:szCs w:val="20"/>
        </w:rPr>
        <w:t>列表名</w:t>
      </w:r>
      <w:r>
        <w:rPr>
          <w:b w:val="false"/>
          <w:bCs w:val="false"/>
          <w:color w:val="000000"/>
          <w:sz w:val="20"/>
          <w:szCs w:val="20"/>
        </w:rPr>
        <w:t>.index</w:t>
      </w:r>
      <w:r>
        <w:rPr>
          <w:b w:val="false"/>
          <w:bCs w:val="false"/>
          <w:color w:val="000000"/>
          <w:sz w:val="20"/>
          <w:szCs w:val="20"/>
        </w:rPr>
        <w:t>(</w:t>
      </w:r>
      <w:r>
        <w:rPr>
          <w:b w:val="false"/>
          <w:bCs w:val="false"/>
          <w:color w:val="000000"/>
          <w:sz w:val="20"/>
          <w:szCs w:val="20"/>
        </w:rPr>
        <w:t>元素</w:t>
      </w:r>
      <w:r>
        <w:rPr>
          <w:b w:val="false"/>
          <w:bCs w:val="false"/>
          <w:color w:val="000000"/>
          <w:sz w:val="20"/>
          <w:szCs w:val="20"/>
        </w:rPr>
        <w:t xml:space="preserve">)   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rFonts w:ascii="DejaVu Sans Mono" w:hAnsi="DejaVu Sans Mono"/>
          <w:color w:val="000080"/>
          <w:sz w:val="18"/>
          <w:szCs w:val="18"/>
        </w:rPr>
        <w:t>print(name_list.index("wangwu"))--→</w:t>
      </w:r>
      <w:r>
        <w:rPr>
          <w:rFonts w:ascii="DejaVu Sans Mono" w:hAnsi="DejaVu Sans Mono"/>
          <w:color w:val="000000"/>
          <w:sz w:val="18"/>
          <w:szCs w:val="18"/>
        </w:rPr>
        <w:t>2</w:t>
      </w:r>
    </w:p>
    <w:p>
      <w:pPr>
        <w:pStyle w:val="PreformattedText"/>
        <w:spacing w:lineRule="auto" w:line="360" w:before="0" w:after="112"/>
        <w:jc w:val="left"/>
        <w:rPr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 xml:space="preserve">       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注意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: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如果传递的数据不在列表中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程序会报错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!</w:t>
      </w:r>
    </w:p>
    <w:p>
      <w:pPr>
        <w:pStyle w:val="PreformattedText"/>
        <w:spacing w:lineRule="auto" w:line="360" w:before="0" w:after="112"/>
        <w:jc w:val="left"/>
        <w:rPr>
          <w:color w:val="000000"/>
          <w:sz w:val="20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      </w:t>
      </w:r>
      <w:r>
        <w:rPr>
          <w:rFonts w:ascii="DejaVu Sans Mono" w:hAnsi="DejaVu Sans Mono"/>
          <w:color w:val="000080"/>
          <w:sz w:val="18"/>
          <w:szCs w:val="18"/>
        </w:rPr>
        <w:t>print</w:t>
      </w:r>
      <w:r>
        <w:rPr>
          <w:rFonts w:ascii="DejaVu Sans Mono" w:hAnsi="DejaVu Sans Mono"/>
          <w:color w:val="000000"/>
          <w:sz w:val="18"/>
          <w:szCs w:val="18"/>
        </w:rPr>
        <w:t>(name_list.index(</w:t>
      </w:r>
      <w:r>
        <w:rPr>
          <w:rFonts w:ascii="DejaVu Sans Mono" w:hAnsi="DejaVu Sans Mono"/>
          <w:b/>
          <w:color w:val="008080"/>
          <w:sz w:val="18"/>
          <w:szCs w:val="18"/>
        </w:rPr>
        <w:t>"wangwu123"</w:t>
      </w:r>
      <w:r>
        <w:rPr>
          <w:rFonts w:ascii="DejaVu Sans Mono" w:hAnsi="DejaVu Sans Mono"/>
          <w:color w:val="000000"/>
          <w:sz w:val="18"/>
          <w:szCs w:val="18"/>
        </w:rPr>
        <w:t>)) ----</w:t>
      </w:r>
      <w:r>
        <w:rPr>
          <w:rFonts w:ascii="DejaVu Sans Mono" w:hAnsi="DejaVu Sans Mono"/>
          <w:color w:val="000000"/>
          <w:sz w:val="18"/>
          <w:szCs w:val="18"/>
        </w:rPr>
        <w:t>报错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800000"/>
          <w:sz w:val="20"/>
          <w:szCs w:val="20"/>
          <w:highlight w:val="yellow"/>
        </w:rPr>
      </w:pPr>
      <w:r>
        <w:rPr>
          <w:b w:val="false"/>
          <w:bCs w:val="false"/>
          <w:color w:val="800000"/>
          <w:sz w:val="20"/>
          <w:szCs w:val="20"/>
          <w:highlight w:val="yellow"/>
        </w:rPr>
        <w:t>(3)</w:t>
      </w:r>
      <w:r>
        <w:rPr>
          <w:b w:val="false"/>
          <w:bCs w:val="false"/>
          <w:color w:val="800000"/>
          <w:sz w:val="20"/>
          <w:szCs w:val="20"/>
          <w:highlight w:val="yellow"/>
        </w:rPr>
        <w:t>修改</w:t>
      </w:r>
    </w:p>
    <w:p>
      <w:pPr>
        <w:pStyle w:val="PreformattedText"/>
        <w:spacing w:lineRule="auto" w:line="360" w:before="0" w:after="0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</w:rPr>
        <w:t>格式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b w:val="false"/>
          <w:bCs w:val="false"/>
          <w:color w:val="000000"/>
          <w:sz w:val="20"/>
          <w:szCs w:val="20"/>
        </w:rPr>
        <w:t>列表名</w:t>
      </w:r>
      <w:r>
        <w:rPr>
          <w:b w:val="false"/>
          <w:bCs w:val="false"/>
          <w:color w:val="000000"/>
          <w:sz w:val="20"/>
          <w:szCs w:val="20"/>
        </w:rPr>
        <w:t>[</w:t>
      </w:r>
      <w:r>
        <w:rPr>
          <w:b w:val="false"/>
          <w:bCs w:val="false"/>
          <w:color w:val="000000"/>
          <w:sz w:val="20"/>
          <w:szCs w:val="20"/>
        </w:rPr>
        <w:t>索引</w:t>
      </w:r>
      <w:r>
        <w:rPr>
          <w:b w:val="false"/>
          <w:bCs w:val="false"/>
          <w:color w:val="000000"/>
          <w:sz w:val="20"/>
          <w:szCs w:val="20"/>
        </w:rPr>
        <w:t xml:space="preserve">] = </w:t>
      </w:r>
      <w:r>
        <w:rPr>
          <w:b w:val="false"/>
          <w:bCs w:val="false"/>
          <w:color w:val="000000"/>
          <w:sz w:val="20"/>
          <w:szCs w:val="20"/>
        </w:rPr>
        <w:t>对象</w:t>
      </w:r>
    </w:p>
    <w:p>
      <w:pPr>
        <w:pStyle w:val="PreformattedText"/>
        <w:spacing w:lineRule="auto" w:line="360" w:before="0" w:after="0"/>
        <w:jc w:val="left"/>
        <w:rPr>
          <w:color w:val="000000"/>
        </w:rPr>
      </w:pPr>
      <w:r>
        <w:rPr>
          <w:b w:val="false"/>
          <w:bCs w:val="false"/>
          <w:color w:val="000000"/>
          <w:sz w:val="20"/>
          <w:szCs w:val="20"/>
        </w:rPr>
        <w:t xml:space="preserve"> 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name_list[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2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] = 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王五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</w:p>
    <w:p>
      <w:pPr>
        <w:pStyle w:val="PreformattedText"/>
        <w:spacing w:before="0" w:after="55"/>
        <w:rPr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80"/>
          <w:sz w:val="18"/>
          <w:szCs w:val="18"/>
        </w:rPr>
        <w:t xml:space="preserve">       </w:t>
      </w:r>
      <w:r>
        <w:rPr>
          <w:rFonts w:eastAsia="DejaVu Sans Mono" w:ascii="DejaVu Sans Mono" w:hAnsi="DejaVu Sans Mono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(name_list)-----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&gt;['zhangsan', 'lisi', '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王五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']</w:t>
      </w:r>
    </w:p>
    <w:p>
      <w:pPr>
        <w:pStyle w:val="PreformattedText"/>
        <w:spacing w:before="0" w:after="112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  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列表指定的索引超出范围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程序会报错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!</w:t>
      </w:r>
    </w:p>
    <w:p>
      <w:pPr>
        <w:pStyle w:val="PreformattedText"/>
        <w:spacing w:before="0" w:after="283"/>
        <w:rPr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name_list[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3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] =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王小二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"  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800000"/>
          <w:sz w:val="20"/>
          <w:szCs w:val="20"/>
          <w:highlight w:val="yellow"/>
        </w:rPr>
      </w:pPr>
      <w:r>
        <w:rPr>
          <w:b w:val="false"/>
          <w:bCs w:val="false"/>
          <w:color w:val="800000"/>
          <w:sz w:val="20"/>
          <w:szCs w:val="20"/>
          <w:highlight w:val="yellow"/>
        </w:rPr>
        <w:t>(4)</w:t>
      </w:r>
      <w:r>
        <w:rPr>
          <w:b w:val="false"/>
          <w:bCs w:val="false"/>
          <w:color w:val="800000"/>
          <w:sz w:val="20"/>
          <w:szCs w:val="20"/>
          <w:highlight w:val="yellow"/>
        </w:rPr>
        <w:t>增加</w:t>
      </w:r>
      <w:r>
        <w:rPr>
          <w:b w:val="false"/>
          <w:bCs w:val="false"/>
          <w:color w:val="800000"/>
          <w:sz w:val="20"/>
          <w:szCs w:val="20"/>
          <w:highlight w:val="yellow"/>
        </w:rPr>
        <w:t>(3</w:t>
      </w:r>
      <w:r>
        <w:rPr>
          <w:b w:val="false"/>
          <w:bCs w:val="false"/>
          <w:color w:val="800000"/>
          <w:sz w:val="20"/>
          <w:szCs w:val="20"/>
          <w:highlight w:val="yellow"/>
        </w:rPr>
        <w:t>个</w:t>
      </w:r>
      <w:r>
        <w:rPr>
          <w:b w:val="false"/>
          <w:bCs w:val="false"/>
          <w:color w:val="800000"/>
          <w:sz w:val="20"/>
          <w:szCs w:val="20"/>
          <w:highlight w:val="yellow"/>
        </w:rPr>
        <w:t>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(1)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 append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向列表的末尾追加数据</w:t>
      </w:r>
      <w:r>
        <w:rPr>
          <w:b w:val="false"/>
          <w:bCs w:val="false"/>
          <w:color w:val="000000"/>
          <w:sz w:val="20"/>
          <w:szCs w:val="20"/>
        </w:rPr>
        <w:t xml:space="preserve">         列表名</w:t>
      </w:r>
      <w:r>
        <w:rPr>
          <w:b w:val="false"/>
          <w:bCs w:val="false"/>
          <w:color w:val="000000"/>
          <w:sz w:val="20"/>
          <w:szCs w:val="20"/>
        </w:rPr>
        <w:t>.append</w:t>
      </w:r>
      <w:r>
        <w:rPr>
          <w:b w:val="false"/>
          <w:bCs w:val="false"/>
          <w:color w:val="000000"/>
          <w:sz w:val="20"/>
          <w:szCs w:val="20"/>
        </w:rPr>
        <w:t>(</w:t>
      </w:r>
      <w:r>
        <w:rPr>
          <w:b w:val="false"/>
          <w:bCs w:val="false"/>
          <w:color w:val="000000"/>
          <w:sz w:val="20"/>
          <w:szCs w:val="20"/>
        </w:rPr>
        <w:t>对象</w:t>
      </w:r>
      <w:r>
        <w:rPr>
          <w:b w:val="false"/>
          <w:bCs w:val="false"/>
          <w:color w:val="000000"/>
          <w:sz w:val="20"/>
          <w:szCs w:val="20"/>
        </w:rPr>
        <w:t>)</w:t>
      </w:r>
    </w:p>
    <w:p>
      <w:pPr>
        <w:pStyle w:val="PreformattedText"/>
        <w:spacing w:lineRule="auto" w:line="360" w:before="0" w:after="112"/>
        <w:jc w:val="left"/>
        <w:rPr>
          <w:color w:val="000000"/>
        </w:rPr>
      </w:pP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>: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name_list.append(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小徐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)----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['zhangsan', 'lisi', 'wangwu', '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小徐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']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(2)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 insert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在列表的指定索引位置插入方法</w:t>
      </w:r>
      <w:r>
        <w:rPr>
          <w:b w:val="false"/>
          <w:bCs w:val="false"/>
          <w:color w:val="000000"/>
          <w:sz w:val="20"/>
          <w:szCs w:val="20"/>
        </w:rPr>
        <w:t xml:space="preserve">  列表名</w:t>
      </w:r>
      <w:r>
        <w:rPr>
          <w:b w:val="false"/>
          <w:bCs w:val="false"/>
          <w:color w:val="000000"/>
          <w:sz w:val="20"/>
          <w:szCs w:val="20"/>
        </w:rPr>
        <w:t>.insert</w:t>
      </w:r>
      <w:r>
        <w:rPr>
          <w:b w:val="false"/>
          <w:bCs w:val="false"/>
          <w:color w:val="000000"/>
          <w:sz w:val="20"/>
          <w:szCs w:val="20"/>
        </w:rPr>
        <w:t>(</w:t>
      </w:r>
      <w:r>
        <w:rPr>
          <w:b w:val="false"/>
          <w:bCs w:val="false"/>
          <w:color w:val="000000"/>
          <w:sz w:val="20"/>
          <w:szCs w:val="20"/>
        </w:rPr>
        <w:t>索引</w:t>
      </w:r>
      <w:r>
        <w:rPr>
          <w:b w:val="false"/>
          <w:bCs w:val="false"/>
          <w:color w:val="000000"/>
          <w:sz w:val="20"/>
          <w:szCs w:val="20"/>
        </w:rPr>
        <w:t xml:space="preserve">, </w:t>
      </w:r>
      <w:r>
        <w:rPr>
          <w:b w:val="false"/>
          <w:bCs w:val="false"/>
          <w:color w:val="000000"/>
          <w:sz w:val="20"/>
          <w:szCs w:val="20"/>
        </w:rPr>
        <w:t>对象</w:t>
      </w:r>
      <w:r>
        <w:rPr>
          <w:b w:val="false"/>
          <w:bCs w:val="false"/>
          <w:color w:val="000000"/>
          <w:sz w:val="20"/>
          <w:szCs w:val="20"/>
        </w:rPr>
        <w:t>)</w:t>
      </w:r>
    </w:p>
    <w:p>
      <w:pPr>
        <w:pStyle w:val="PreformattedText"/>
        <w:tabs>
          <w:tab w:val="left" w:pos="724" w:leader="none"/>
        </w:tabs>
        <w:spacing w:lineRule="auto" w:line="360" w:before="0" w:after="112"/>
        <w:jc w:val="left"/>
        <w:rPr>
          <w:color w:val="000000"/>
        </w:rPr>
      </w:pP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>: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name_list.insert(</w:t>
      </w:r>
      <w:r>
        <w:rPr>
          <w:rFonts w:eastAsia="DejaVu Sans Mono" w:ascii="DejaVu Sans Mono" w:hAnsi="DejaVu Sans Mono"/>
          <w:color w:val="0000FF"/>
          <w:sz w:val="18"/>
          <w:szCs w:val="18"/>
        </w:rPr>
        <w:t>1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小兵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)----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['zhangsan', '</w:t>
      </w:r>
      <w:r>
        <w:rPr>
          <w:rFonts w:ascii="DejaVu Sans Mono" w:hAnsi="DejaVu Sans Mono" w:eastAsia="DejaVu Sans Mono"/>
          <w:color w:val="000000"/>
          <w:sz w:val="18"/>
          <w:szCs w:val="18"/>
        </w:rPr>
        <w:t>小兵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', 'lisi', 'wangwu']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(3) 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extend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将另一个列表中的内容追加到当前列表的末尾</w:t>
      </w:r>
      <w:r>
        <w:rPr>
          <w:b w:val="false"/>
          <w:bCs w:val="false"/>
          <w:color w:val="000000"/>
          <w:sz w:val="20"/>
          <w:szCs w:val="20"/>
          <w:highlight w:val="yellow"/>
        </w:rPr>
        <w:t>,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将列表元素一个个的拆分开追加  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ab/>
      </w:r>
      <w:r>
        <w:rPr>
          <w:b w:val="false"/>
          <w:bCs w:val="false"/>
          <w:color w:val="000000"/>
          <w:sz w:val="20"/>
          <w:szCs w:val="20"/>
        </w:rPr>
        <w:t>列表名</w:t>
      </w:r>
      <w:r>
        <w:rPr>
          <w:b w:val="false"/>
          <w:bCs w:val="false"/>
          <w:color w:val="000000"/>
          <w:sz w:val="20"/>
          <w:szCs w:val="20"/>
        </w:rPr>
        <w:t>.extend(</w:t>
      </w:r>
      <w:r>
        <w:rPr>
          <w:b w:val="false"/>
          <w:bCs w:val="false"/>
          <w:color w:val="000000"/>
          <w:sz w:val="20"/>
          <w:szCs w:val="20"/>
        </w:rPr>
        <w:t>列表名</w:t>
      </w:r>
      <w:r>
        <w:rPr>
          <w:b w:val="false"/>
          <w:bCs w:val="false"/>
          <w:color w:val="000000"/>
          <w:sz w:val="20"/>
          <w:szCs w:val="20"/>
        </w:rPr>
        <w:t xml:space="preserve">)  </w:t>
      </w:r>
    </w:p>
    <w:p>
      <w:pPr>
        <w:pStyle w:val="PreformattedText"/>
        <w:spacing w:lineRule="auto" w:line="360" w:before="0" w:after="112"/>
        <w:jc w:val="left"/>
        <w:rPr/>
      </w:pP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temp_list = [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孙悟空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,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猪八戒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,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沙和尚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]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name_list.extend(temp_list)</w:t>
      </w:r>
    </w:p>
    <w:p>
      <w:pPr>
        <w:pStyle w:val="PreformattedText"/>
        <w:spacing w:lineRule="auto" w:line="360" w:before="0" w:after="112"/>
        <w:jc w:val="left"/>
        <w:rPr/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(name_list)---&gt;</w:t>
      </w:r>
      <w:r>
        <w:rPr>
          <w:b w:val="false"/>
          <w:bCs w:val="false"/>
          <w:color w:val="000000"/>
          <w:sz w:val="20"/>
          <w:szCs w:val="20"/>
        </w:rPr>
        <w:t>['zhangsan', 'lisi', 'wangwu', '</w:t>
      </w:r>
      <w:r>
        <w:rPr>
          <w:b w:val="false"/>
          <w:bCs w:val="false"/>
          <w:color w:val="000000"/>
          <w:sz w:val="20"/>
          <w:szCs w:val="20"/>
        </w:rPr>
        <w:t>孙悟空</w:t>
      </w:r>
      <w:r>
        <w:rPr>
          <w:b w:val="false"/>
          <w:bCs w:val="false"/>
          <w:color w:val="000000"/>
          <w:sz w:val="20"/>
          <w:szCs w:val="20"/>
        </w:rPr>
        <w:t>', '</w:t>
      </w:r>
      <w:r>
        <w:rPr>
          <w:b w:val="false"/>
          <w:bCs w:val="false"/>
          <w:color w:val="000000"/>
          <w:sz w:val="20"/>
          <w:szCs w:val="20"/>
        </w:rPr>
        <w:t>猪八戒</w:t>
      </w:r>
      <w:r>
        <w:rPr>
          <w:b w:val="false"/>
          <w:bCs w:val="false"/>
          <w:color w:val="000000"/>
          <w:sz w:val="20"/>
          <w:szCs w:val="20"/>
        </w:rPr>
        <w:t>', '</w:t>
      </w:r>
      <w:r>
        <w:rPr>
          <w:b w:val="false"/>
          <w:bCs w:val="false"/>
          <w:color w:val="000000"/>
          <w:sz w:val="20"/>
          <w:szCs w:val="20"/>
        </w:rPr>
        <w:t>沙和尚</w:t>
      </w:r>
      <w:r>
        <w:rPr>
          <w:b w:val="false"/>
          <w:bCs w:val="false"/>
          <w:color w:val="000000"/>
          <w:sz w:val="20"/>
          <w:szCs w:val="20"/>
        </w:rPr>
        <w:t>']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800000"/>
          <w:sz w:val="20"/>
          <w:szCs w:val="20"/>
          <w:highlight w:val="yellow"/>
        </w:rPr>
      </w:pPr>
      <w:r>
        <w:rPr>
          <w:b w:val="false"/>
          <w:bCs w:val="false"/>
          <w:color w:val="800000"/>
          <w:sz w:val="20"/>
          <w:szCs w:val="20"/>
          <w:highlight w:val="yellow"/>
        </w:rPr>
        <w:t>(</w:t>
      </w:r>
      <w:r>
        <w:rPr>
          <w:b w:val="false"/>
          <w:bCs w:val="false"/>
          <w:color w:val="800000"/>
          <w:sz w:val="20"/>
          <w:szCs w:val="20"/>
          <w:highlight w:val="yellow"/>
        </w:rPr>
        <w:t>5</w:t>
      </w:r>
      <w:r>
        <w:rPr>
          <w:b w:val="false"/>
          <w:bCs w:val="false"/>
          <w:color w:val="800000"/>
          <w:sz w:val="20"/>
          <w:szCs w:val="20"/>
          <w:highlight w:val="yellow"/>
        </w:rPr>
        <w:t>)</w:t>
      </w:r>
      <w:r>
        <w:rPr>
          <w:b w:val="false"/>
          <w:bCs w:val="false"/>
          <w:color w:val="800000"/>
          <w:sz w:val="20"/>
          <w:szCs w:val="20"/>
          <w:highlight w:val="yellow"/>
        </w:rPr>
        <w:t>删除</w:t>
      </w:r>
      <w:r>
        <w:rPr>
          <w:b w:val="false"/>
          <w:bCs w:val="false"/>
          <w:color w:val="800000"/>
          <w:sz w:val="20"/>
          <w:szCs w:val="20"/>
          <w:highlight w:val="yellow"/>
        </w:rPr>
        <w:t>(3</w:t>
      </w:r>
      <w:r>
        <w:rPr>
          <w:b w:val="false"/>
          <w:bCs w:val="false"/>
          <w:color w:val="800000"/>
          <w:sz w:val="20"/>
          <w:szCs w:val="20"/>
          <w:highlight w:val="yellow"/>
        </w:rPr>
        <w:t>个</w:t>
      </w:r>
      <w:r>
        <w:rPr>
          <w:b w:val="false"/>
          <w:bCs w:val="false"/>
          <w:color w:val="800000"/>
          <w:sz w:val="20"/>
          <w:szCs w:val="20"/>
          <w:highlight w:val="yellow"/>
        </w:rPr>
        <w:t>)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(1)</w:t>
      </w:r>
      <w:r>
        <w:rPr>
          <w:b w:val="false"/>
          <w:bCs w:val="false"/>
          <w:color w:val="000000"/>
          <w:sz w:val="20"/>
          <w:szCs w:val="20"/>
          <w:highlight w:val="yellow"/>
        </w:rPr>
        <w:t>remove</w:t>
      </w:r>
      <w:r>
        <w:rPr>
          <w:b w:val="false"/>
          <w:bCs w:val="false"/>
          <w:color w:val="000000"/>
          <w:sz w:val="20"/>
          <w:szCs w:val="20"/>
          <w:highlight w:val="yellow"/>
        </w:rPr>
        <w:t>(</w:t>
      </w:r>
      <w:r>
        <w:rPr>
          <w:b w:val="false"/>
          <w:bCs w:val="false"/>
          <w:color w:val="000000"/>
          <w:sz w:val="20"/>
          <w:szCs w:val="20"/>
          <w:highlight w:val="yellow"/>
        </w:rPr>
        <w:t>元素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) </w:t>
      </w:r>
      <w:bookmarkStart w:id="12" w:name="__DdeLink__4441_626850508"/>
      <w:bookmarkEnd w:id="12"/>
      <w:r>
        <w:rPr>
          <w:b w:val="false"/>
          <w:bCs w:val="false"/>
          <w:color w:val="000000"/>
          <w:sz w:val="20"/>
          <w:szCs w:val="20"/>
          <w:highlight w:val="yellow"/>
        </w:rPr>
        <w:t>删除列表中的指定元素</w:t>
      </w:r>
    </w:p>
    <w:p>
      <w:pPr>
        <w:pStyle w:val="PreformattedText"/>
        <w:spacing w:lineRule="auto" w:line="360" w:before="0" w:after="112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 xml:space="preserve">: </w:t>
      </w:r>
      <w:r>
        <w:rPr>
          <w:rFonts w:ascii="DejaVu Sans Mono" w:hAnsi="DejaVu Sans Mono"/>
          <w:color w:val="000000"/>
          <w:sz w:val="18"/>
          <w:szCs w:val="18"/>
        </w:rPr>
        <w:t>name_list.remove(</w:t>
      </w:r>
      <w:r>
        <w:rPr>
          <w:rFonts w:ascii="DejaVu Sans Mono" w:hAnsi="DejaVu Sans Mono"/>
          <w:b/>
          <w:color w:val="008080"/>
          <w:sz w:val="18"/>
          <w:szCs w:val="18"/>
        </w:rPr>
        <w:t>"wangwu"</w:t>
      </w:r>
      <w:r>
        <w:rPr>
          <w:rFonts w:ascii="DejaVu Sans Mono" w:hAnsi="DejaVu Sans Mono"/>
          <w:color w:val="000000"/>
          <w:sz w:val="18"/>
          <w:szCs w:val="18"/>
        </w:rPr>
        <w:t>)---</w:t>
      </w:r>
      <w:r>
        <w:rPr>
          <w:rFonts w:ascii="DejaVu Sans Mono" w:hAnsi="DejaVu Sans Mono"/>
          <w:color w:val="000000"/>
          <w:sz w:val="18"/>
          <w:szCs w:val="18"/>
        </w:rPr>
        <w:t>&gt;</w:t>
      </w:r>
      <w:r>
        <w:rPr>
          <w:b w:val="false"/>
          <w:bCs w:val="false"/>
          <w:color w:val="000000"/>
          <w:sz w:val="20"/>
          <w:szCs w:val="20"/>
        </w:rPr>
        <w:t>['zhangsan', 'lisi']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  </w:t>
      </w:r>
      <w:r>
        <w:rPr>
          <w:b w:val="false"/>
          <w:bCs w:val="false"/>
          <w:color w:val="000000"/>
          <w:sz w:val="20"/>
          <w:szCs w:val="20"/>
          <w:highlight w:val="yellow"/>
        </w:rPr>
        <w:t>(2) pop(</w:t>
      </w:r>
      <w:r>
        <w:rPr>
          <w:b w:val="false"/>
          <w:bCs w:val="false"/>
          <w:color w:val="000000"/>
          <w:sz w:val="20"/>
          <w:szCs w:val="20"/>
          <w:highlight w:val="yellow"/>
        </w:rPr>
        <w:t>索引</w:t>
      </w:r>
      <w:r>
        <w:rPr>
          <w:b w:val="false"/>
          <w:bCs w:val="false"/>
          <w:color w:val="000000"/>
          <w:sz w:val="20"/>
          <w:szCs w:val="20"/>
          <w:highlight w:val="yellow"/>
        </w:rPr>
        <w:t xml:space="preserve">) </w:t>
      </w:r>
      <w:r>
        <w:rPr>
          <w:b w:val="false"/>
          <w:bCs w:val="false"/>
          <w:color w:val="000000"/>
          <w:sz w:val="20"/>
          <w:szCs w:val="20"/>
          <w:highlight w:val="yellow"/>
        </w:rPr>
        <w:t>删除列表中指定位置的元素</w:t>
      </w:r>
      <w:r>
        <w:rPr>
          <w:b w:val="false"/>
          <w:bCs w:val="false"/>
          <w:color w:val="000000"/>
          <w:sz w:val="20"/>
          <w:szCs w:val="20"/>
          <w:highlight w:val="yellow"/>
        </w:rPr>
        <w:t>.</w:t>
      </w:r>
      <w:r>
        <w:rPr>
          <w:b w:val="false"/>
          <w:bCs w:val="false"/>
          <w:color w:val="000000"/>
          <w:sz w:val="20"/>
          <w:szCs w:val="20"/>
          <w:highlight w:val="yellow"/>
        </w:rPr>
        <w:t>默认删除最</w:t>
      </w:r>
      <w:r>
        <w:rPr>
          <w:b w:val="false"/>
          <w:bCs w:val="false"/>
          <w:color w:val="000000"/>
          <w:sz w:val="20"/>
          <w:szCs w:val="20"/>
          <w:highlight w:val="yellow"/>
        </w:rPr>
        <w:t>后</w:t>
      </w:r>
      <w:r>
        <w:rPr>
          <w:b w:val="false"/>
          <w:bCs w:val="false"/>
          <w:color w:val="000000"/>
          <w:sz w:val="20"/>
          <w:szCs w:val="20"/>
          <w:highlight w:val="yellow"/>
        </w:rPr>
        <w:t>的元素</w:t>
      </w:r>
    </w:p>
    <w:p>
      <w:pPr>
        <w:pStyle w:val="PreformattedText"/>
        <w:spacing w:lineRule="auto" w:line="360" w:before="0" w:after="112"/>
        <w:jc w:val="left"/>
        <w:rPr>
          <w:color w:val="000000"/>
          <w:sz w:val="20"/>
        </w:rPr>
      </w:pPr>
      <w:r>
        <w:rPr>
          <w:b w:val="false"/>
          <w:bCs w:val="false"/>
          <w:color w:val="000000"/>
          <w:sz w:val="20"/>
          <w:szCs w:val="20"/>
        </w:rPr>
        <w:t xml:space="preserve">  </w:t>
      </w:r>
      <w:r>
        <w:rPr>
          <w:b w:val="false"/>
          <w:bCs w:val="false"/>
          <w:color w:val="000000"/>
          <w:sz w:val="20"/>
          <w:szCs w:val="20"/>
        </w:rPr>
        <w:t>如</w:t>
      </w:r>
      <w:r>
        <w:rPr>
          <w:b w:val="false"/>
          <w:bCs w:val="false"/>
          <w:color w:val="000000"/>
          <w:sz w:val="20"/>
          <w:szCs w:val="20"/>
        </w:rPr>
        <w:t>: name_list.remove("wangwu")--</w:t>
      </w:r>
      <w:r>
        <w:rPr>
          <w:b w:val="false"/>
          <w:bCs w:val="false"/>
          <w:color w:val="000000"/>
          <w:sz w:val="20"/>
          <w:szCs w:val="20"/>
        </w:rPr>
        <w:t>&gt;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name_list.pop(1)---→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['zhangsan', 'wangwu']</w:t>
      </w:r>
    </w:p>
    <w:p>
      <w:pPr>
        <w:pStyle w:val="PreformattedText"/>
        <w:spacing w:lineRule="auto" w:line="360" w:before="0" w:after="112"/>
        <w:jc w:val="left"/>
        <w:rPr>
          <w:color w:val="000000"/>
          <w:sz w:val="20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(3)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 xml:space="preserve"> c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 xml:space="preserve">lear()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清空整个列表</w:t>
      </w:r>
    </w:p>
    <w:p>
      <w:pPr>
        <w:pStyle w:val="PreformattedText"/>
        <w:spacing w:lineRule="auto" w:line="360" w:before="0" w:after="112"/>
        <w:jc w:val="left"/>
        <w:rPr>
          <w:color w:val="000000"/>
          <w:sz w:val="20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>name_list.clear()---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>&gt;[]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523240</wp:posOffset>
            </wp:positionH>
            <wp:positionV relativeFrom="paragraph">
              <wp:posOffset>-31750</wp:posOffset>
            </wp:positionV>
            <wp:extent cx="2195195" cy="2333625"/>
            <wp:effectExtent l="0" t="0" r="0" b="0"/>
            <wp:wrapSquare wrapText="largest"/>
            <wp:docPr id="43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19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white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(4)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 xml:space="preserve">del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列表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[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索引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]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white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white"/>
        </w:rPr>
        <w:t xml:space="preserve">删除指定索引的数据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del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关键字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将变量从内存中删除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后续的代码不能再使用这个变量</w:t>
      </w:r>
    </w:p>
    <w:p>
      <w:pPr>
        <w:pStyle w:val="PreformattedText"/>
        <w:spacing w:lineRule="auto" w:line="360" w:before="0" w:after="0"/>
        <w:jc w:val="left"/>
        <w:rPr>
          <w:color w:val="000000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: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name_list = [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李四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王五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</w:t>
      </w:r>
    </w:p>
    <w:p>
      <w:pPr>
        <w:pStyle w:val="PreformattedText"/>
        <w:spacing w:before="57" w:after="57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del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关键字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(delete)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删除列表中的元素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del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name_list[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]----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&gt;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[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王五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</w:r>
    </w:p>
    <w:p>
      <w:pPr>
        <w:pStyle w:val="PreformattedText"/>
        <w:spacing w:lineRule="auto" w:line="276" w:before="0" w:after="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del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本质上是用来将一个变量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从内存中删除的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name =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小明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del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name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注意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: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如果使用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del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关键字将变量从内存中删除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后续的代码就不能再使用这个变量了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</w:rPr>
        <w:t>报错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!</w:t>
      </w:r>
    </w:p>
    <w:p>
      <w:pPr>
        <w:pStyle w:val="PreformattedText"/>
        <w:spacing w:lineRule="auto" w:line="276"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ascii="DejaVu Sans Mono" w:hAnsi="DejaVu Sans Mono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color w:val="800000"/>
          <w:sz w:val="18"/>
          <w:szCs w:val="18"/>
        </w:rPr>
        <w:t>print(name)</w:t>
      </w:r>
    </w:p>
    <w:p>
      <w:pPr>
        <w:pStyle w:val="PreformattedText"/>
        <w:spacing w:lineRule="auto" w:line="276" w:before="0" w:after="112"/>
        <w:rPr>
          <w:rFonts w:ascii="DejaVu Sans Mono" w:hAnsi="DejaVu Sans Mono"/>
          <w:color w:val="800000"/>
          <w:sz w:val="18"/>
          <w:szCs w:val="18"/>
          <w:highlight w:val="yellow"/>
        </w:rPr>
      </w:pPr>
      <w:r>
        <w:rPr>
          <w:rFonts w:ascii="DejaVu Sans Mono" w:hAnsi="DejaVu Sans Mono"/>
          <w:color w:val="800000"/>
          <w:sz w:val="18"/>
          <w:szCs w:val="18"/>
          <w:highlight w:val="yellow"/>
        </w:rPr>
        <w:t>(6)</w:t>
      </w:r>
      <w:r>
        <w:rPr>
          <w:rFonts w:ascii="DejaVu Sans Mono" w:hAnsi="DejaVu Sans Mono"/>
          <w:color w:val="800000"/>
          <w:sz w:val="18"/>
          <w:szCs w:val="18"/>
          <w:highlight w:val="yellow"/>
        </w:rPr>
        <w:t>列表长度</w:t>
      </w:r>
      <w:r>
        <w:rPr>
          <w:rFonts w:ascii="DejaVu Sans Mono" w:hAnsi="DejaVu Sans Mono"/>
          <w:color w:val="800000"/>
          <w:sz w:val="18"/>
          <w:szCs w:val="18"/>
          <w:highlight w:val="yellow"/>
        </w:rPr>
        <w:t>len()</w:t>
      </w:r>
    </w:p>
    <w:p>
      <w:pPr>
        <w:pStyle w:val="PreformattedText"/>
        <w:spacing w:lineRule="auto" w:line="276" w:before="0" w:after="55"/>
        <w:rPr>
          <w:color w:val="000000"/>
        </w:rPr>
      </w:pPr>
      <w:r>
        <w:rPr>
          <w:rFonts w:ascii="DejaVu Sans Mono" w:hAnsi="DejaVu Sans Mono"/>
          <w:color w:val="8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name_list = [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李四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王五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王小二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</w:rPr>
        <w:t>]</w:t>
      </w:r>
    </w:p>
    <w:p>
      <w:pPr>
        <w:pStyle w:val="PreformattedText"/>
        <w:spacing w:before="57" w:after="57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len(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列表名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) 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统计列表中的元素总数，列表的长度</w:t>
      </w:r>
    </w:p>
    <w:p>
      <w:pPr>
        <w:pStyle w:val="PreformattedText"/>
        <w:spacing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list_len =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  <w:highlight w:val="yellow"/>
        </w:rPr>
        <w:t>len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(name_list)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----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&gt;5</w:t>
      </w:r>
    </w:p>
    <w:p>
      <w:pPr>
        <w:pStyle w:val="PreformattedText"/>
        <w:spacing w:before="0" w:after="22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列表中包含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%d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个元素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 xml:space="preserve">"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% list_len)--→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列表中包含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5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个元素</w:t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18"/>
          <w:szCs w:val="18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  <w:highlight w:val="yellow"/>
        </w:rPr>
        <w:t>(7)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  <w:highlight w:val="yellow"/>
        </w:rPr>
        <w:t>统计列表中某元素的个数</w:t>
      </w:r>
    </w:p>
    <w:p>
      <w:pPr>
        <w:pStyle w:val="PreformattedText"/>
        <w:spacing w:lineRule="auto" w:line="276" w:before="0" w:after="55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count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统计列表中某以一元素出现的次数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count =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name_list.count(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  <w:highlight w:val="yellow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highlight w:val="yellow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)</w:t>
      </w:r>
    </w:p>
    <w:p>
      <w:pPr>
        <w:pStyle w:val="PreformattedText"/>
        <w:spacing w:lineRule="auto" w:line="276" w:before="0" w:after="283"/>
        <w:rPr>
          <w:color w:val="000000"/>
        </w:rPr>
      </w:pPr>
      <w:r>
        <w:rPr>
          <w:rFonts w:ascii="DejaVu Sans Mono" w:hAnsi="DejaVu Sans Mono"/>
          <w:color w:val="000080"/>
          <w:sz w:val="29"/>
        </w:rPr>
        <w:t xml:space="preserve"> </w:t>
      </w:r>
      <w:r>
        <w:rPr>
          <w:rFonts w:eastAsia="DejaVu Sans Mono" w:ascii="DejaVu Sans Mono" w:hAnsi="DejaVu Sans Mono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张三在列表中出现了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>%d</w:t>
      </w:r>
      <w:r>
        <w:rPr>
          <w:rFonts w:ascii="DejaVu Sans Mono" w:hAnsi="DejaVu Sans Mono" w:eastAsia="DejaVu Sans Mono"/>
          <w:b/>
          <w:color w:val="008080"/>
          <w:sz w:val="18"/>
          <w:szCs w:val="18"/>
        </w:rPr>
        <w:t>次</w:t>
      </w:r>
      <w:r>
        <w:rPr>
          <w:rFonts w:eastAsia="DejaVu Sans Mono" w:ascii="DejaVu Sans Mono" w:hAnsi="DejaVu Sans Mono"/>
          <w:b/>
          <w:color w:val="008080"/>
          <w:sz w:val="18"/>
          <w:szCs w:val="18"/>
        </w:rPr>
        <w:t xml:space="preserve">"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% count)</w:t>
      </w:r>
    </w:p>
    <w:p>
      <w:pPr>
        <w:pStyle w:val="PreformattedText"/>
        <w:spacing w:lineRule="auto" w:line="276" w:before="0" w:after="112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会删除列表中第一次出现的数据</w:t>
      </w:r>
    </w:p>
    <w:p>
      <w:pPr>
        <w:pStyle w:val="PreformattedText"/>
        <w:spacing w:lineRule="auto" w:line="276" w:before="0" w:after="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['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张三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','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李四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王五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王小二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张三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']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name_list.remove(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</w:rPr>
        <w:t>张三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---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&gt;[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'</w:t>
      </w:r>
      <w:r>
        <w:rPr>
          <w:rFonts w:ascii="DejaVu Sans Mono" w:hAnsi="DejaVu Sans Mono" w:eastAsia="DejaVu Sans Mono"/>
          <w:i w:val="false"/>
          <w:iCs w:val="false"/>
          <w:color w:val="999999"/>
          <w:sz w:val="18"/>
          <w:szCs w:val="18"/>
        </w:rPr>
        <w:t>李四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999999"/>
          <w:sz w:val="18"/>
          <w:szCs w:val="18"/>
        </w:rPr>
        <w:t>王五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999999"/>
          <w:sz w:val="18"/>
          <w:szCs w:val="18"/>
        </w:rPr>
        <w:t>王小二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', '</w:t>
      </w:r>
      <w:r>
        <w:rPr>
          <w:rFonts w:ascii="DejaVu Sans Mono" w:hAnsi="DejaVu Sans Mono" w:eastAsia="DejaVu Sans Mono"/>
          <w:i w:val="false"/>
          <w:iCs w:val="false"/>
          <w:color w:val="999999"/>
          <w:sz w:val="18"/>
          <w:szCs w:val="18"/>
        </w:rPr>
        <w:t>张三</w:t>
      </w:r>
      <w:r>
        <w:rPr>
          <w:rFonts w:eastAsia="DejaVu Sans Mono" w:ascii="DejaVu Sans Mono" w:hAnsi="DejaVu Sans Mono"/>
          <w:i w:val="false"/>
          <w:iCs w:val="false"/>
          <w:color w:val="999999"/>
          <w:sz w:val="18"/>
          <w:szCs w:val="18"/>
        </w:rPr>
        <w:t>']</w:t>
      </w:r>
    </w:p>
    <w:p>
      <w:pPr>
        <w:pStyle w:val="PreformattedText"/>
        <w:spacing w:lineRule="auto" w:line="276" w:before="0" w:after="22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(name_list)</w:t>
      </w:r>
    </w:p>
    <w:p>
      <w:pPr>
        <w:pStyle w:val="PreformattedText"/>
        <w:spacing w:before="57" w:after="340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按下</w:t>
      </w: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ctrl+q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查看方法的使用</w:t>
      </w:r>
    </w:p>
    <w:p>
      <w:pPr>
        <w:pStyle w:val="PreformattedText"/>
        <w:spacing w:before="57" w:after="34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179705</wp:posOffset>
            </wp:positionH>
            <wp:positionV relativeFrom="paragraph">
              <wp:posOffset>-173355</wp:posOffset>
            </wp:positionV>
            <wp:extent cx="3420745" cy="1162050"/>
            <wp:effectExtent l="0" t="0" r="0" b="0"/>
            <wp:wrapSquare wrapText="largest"/>
            <wp:docPr id="44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4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276" w:before="0" w:after="283"/>
        <w:rPr>
          <w:rFonts w:ascii="DejaVu Sans Mono" w:hAnsi="DejaVu Sans Mono"/>
          <w:color w:val="800000"/>
          <w:sz w:val="18"/>
          <w:szCs w:val="18"/>
        </w:rPr>
      </w:pPr>
      <w:r>
        <w:rPr>
          <w:rFonts w:ascii="DejaVu Sans Mono" w:hAnsi="DejaVu Sans Mono"/>
          <w:color w:val="800000"/>
          <w:sz w:val="18"/>
          <w:szCs w:val="18"/>
        </w:rPr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before="0" w:after="112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(7)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 xml:space="preserve">排 序 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ab/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列表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.sort()              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升序排序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ab/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  <w:highlight w:val="yellow"/>
        </w:rPr>
        <w:t>列表</w:t>
      </w:r>
      <w:r>
        <w:rPr>
          <w:rFonts w:eastAsia="DejaVu Sans Mono" w:ascii="DejaVu Sans Mono" w:hAnsi="DejaVu Sans Mono"/>
          <w:i w:val="false"/>
          <w:iCs w:val="false"/>
          <w:color w:val="800000"/>
          <w:sz w:val="18"/>
          <w:szCs w:val="18"/>
          <w:highlight w:val="yellow"/>
        </w:rPr>
        <w:t xml:space="preserve">.sort(reverse=True)  </w:t>
      </w:r>
      <w:r>
        <w:rPr>
          <w:rFonts w:ascii="DejaVu Sans Mono" w:hAnsi="DejaVu Sans Mono" w:eastAsia="DejaVu Sans Mono"/>
          <w:i w:val="false"/>
          <w:iCs w:val="false"/>
          <w:color w:val="800000"/>
          <w:sz w:val="18"/>
          <w:szCs w:val="18"/>
          <w:highlight w:val="yellow"/>
        </w:rPr>
        <w:t>降序排序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0000"/>
          <w:sz w:val="20"/>
          <w:szCs w:val="20"/>
          <w:highlight w:val="yellow"/>
        </w:rPr>
        <w:t xml:space="preserve"> </w:t>
      </w:r>
      <w:r>
        <w:rPr>
          <w:rFonts w:ascii="DejaVu Sans Mono" w:hAnsi="DejaVu Sans Mono" w:eastAsia="DejaVu Sans Mono"/>
          <w:i w:val="false"/>
          <w:iCs w:val="false"/>
          <w:color w:val="800000"/>
          <w:sz w:val="20"/>
          <w:szCs w:val="20"/>
          <w:highlight w:val="yellow"/>
        </w:rPr>
        <w:t>列表</w:t>
      </w:r>
      <w:r>
        <w:rPr>
          <w:rFonts w:eastAsia="DejaVu Sans Mono" w:ascii="DejaVu Sans Mono" w:hAnsi="DejaVu Sans Mono"/>
          <w:i w:val="false"/>
          <w:iCs w:val="false"/>
          <w:color w:val="800000"/>
          <w:sz w:val="20"/>
          <w:szCs w:val="20"/>
          <w:highlight w:val="yellow"/>
        </w:rPr>
        <w:t>.</w:t>
      </w:r>
      <w:r>
        <w:rPr>
          <w:rFonts w:eastAsia="DejaVu Sans Mono" w:ascii="DejaVu Sans Mono" w:hAnsi="DejaVu Sans Mono"/>
          <w:i w:val="false"/>
          <w:iCs w:val="false"/>
          <w:color w:val="800000"/>
          <w:sz w:val="20"/>
          <w:szCs w:val="20"/>
          <w:highlight w:val="yellow"/>
        </w:rPr>
        <w:t xml:space="preserve">reverse()           </w:t>
      </w:r>
      <w:r>
        <w:rPr>
          <w:rFonts w:ascii="DejaVu Sans Mono" w:hAnsi="DejaVu Sans Mono" w:eastAsia="DejaVu Sans Mono"/>
          <w:i w:val="false"/>
          <w:iCs w:val="false"/>
          <w:color w:val="800000"/>
          <w:sz w:val="20"/>
          <w:szCs w:val="20"/>
          <w:highlight w:val="yellow"/>
        </w:rPr>
        <w:t>逆序，反转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（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8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）补充 关键字、函数、方法的区别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255270</wp:posOffset>
            </wp:positionH>
            <wp:positionV relativeFrom="paragraph">
              <wp:posOffset>12065</wp:posOffset>
            </wp:positionV>
            <wp:extent cx="3019425" cy="755650"/>
            <wp:effectExtent l="0" t="0" r="0" b="0"/>
            <wp:wrapSquare wrapText="largest"/>
            <wp:docPr id="45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before="0" w:after="169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before="0" w:after="169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</w:r>
    </w:p>
    <w:p>
      <w:pPr>
        <w:pStyle w:val="PreformattedText"/>
        <w:numPr>
          <w:ilvl w:val="0"/>
          <w:numId w:val="43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关键字是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的内置函数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，具有特殊意义的标识符，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关键字后面不需要使用括号</w:t>
      </w:r>
    </w:p>
    <w:p>
      <w:pPr>
        <w:pStyle w:val="PreformattedText"/>
        <w:numPr>
          <w:ilvl w:val="0"/>
          <w:numId w:val="43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函数封装了独立的功能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，可以直接使用</w:t>
      </w:r>
    </w:p>
    <w:p>
      <w:pPr>
        <w:pStyle w:val="PreformattedText"/>
        <w:numPr>
          <w:ilvl w:val="0"/>
          <w:numId w:val="0"/>
        </w:numPr>
        <w:spacing w:lineRule="auto" w:line="360" w:before="57" w:after="57"/>
        <w:ind w:left="720" w:hanging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函数名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参数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)</w:t>
      </w:r>
    </w:p>
    <w:p>
      <w:pPr>
        <w:pStyle w:val="PreformattedText"/>
        <w:numPr>
          <w:ilvl w:val="0"/>
          <w:numId w:val="0"/>
        </w:numPr>
        <w:spacing w:lineRule="auto" w:line="360" w:before="57" w:after="57"/>
        <w:ind w:left="720" w:hanging="0"/>
        <w:jc w:val="left"/>
        <w:rPr>
          <w:rFonts w:ascii="DejaVu Sans Mono" w:hAnsi="DejaVu Sans Mono"/>
          <w:b w:val="false"/>
          <w:b w:val="false"/>
          <w:bCs w:val="false"/>
          <w:color w:val="8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函数需要死记硬背</w:t>
      </w:r>
    </w:p>
    <w:p>
      <w:pPr>
        <w:pStyle w:val="PreformattedText"/>
        <w:numPr>
          <w:ilvl w:val="0"/>
          <w:numId w:val="43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方法和函数类似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，同样是封装了独立的的功能</w:t>
      </w:r>
    </w:p>
    <w:p>
      <w:pPr>
        <w:pStyle w:val="PreformattedText"/>
        <w:numPr>
          <w:ilvl w:val="0"/>
          <w:numId w:val="43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方法需要通过对象来调用，表示针对这个对象要做的操作</w:t>
      </w:r>
    </w:p>
    <w:p>
      <w:pPr>
        <w:pStyle w:val="PreformattedText"/>
        <w:numPr>
          <w:ilvl w:val="0"/>
          <w:numId w:val="0"/>
        </w:numPr>
        <w:spacing w:lineRule="auto" w:line="360" w:before="57" w:after="57"/>
        <w:ind w:left="720" w:hanging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对象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.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方法名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(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参数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)</w:t>
      </w:r>
    </w:p>
    <w:p>
      <w:pPr>
        <w:pStyle w:val="PreformattedText"/>
        <w:numPr>
          <w:ilvl w:val="0"/>
          <w:numId w:val="43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在变量后面输入</w:t>
      </w:r>
      <w:r>
        <w:rPr>
          <w:rFonts w:ascii="DejaVu Sans Mono" w:hAnsi="DejaVu Sans Mono"/>
          <w:b w:val="false"/>
          <w:bCs w:val="false"/>
          <w:color w:val="FF3333"/>
          <w:sz w:val="21"/>
          <w:szCs w:val="21"/>
          <w:highlight w:val="yellow"/>
        </w:rPr>
        <w:t>.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然后针对这个变量进行要执行的操作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，记忆起来比函数要简单的多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/>
          <w:b/>
          <w:bCs/>
          <w:color w:val="FF3333"/>
          <w:sz w:val="18"/>
          <w:szCs w:val="18"/>
        </w:rPr>
      </w:pPr>
      <w:r>
        <w:rPr>
          <w:rFonts w:ascii="DejaVu Sans Mono" w:hAnsi="DejaVu Sans Mono"/>
          <w:b/>
          <w:bCs/>
          <w:color w:val="FF3333"/>
          <w:sz w:val="18"/>
          <w:szCs w:val="18"/>
        </w:rPr>
        <w:t xml:space="preserve">1.3 </w:t>
      </w:r>
      <w:r>
        <w:rPr>
          <w:rFonts w:ascii="DejaVu Sans Mono" w:hAnsi="DejaVu Sans Mono"/>
          <w:b/>
          <w:bCs/>
          <w:color w:val="FF3333"/>
          <w:sz w:val="18"/>
          <w:szCs w:val="18"/>
        </w:rPr>
        <w:t>循环遍历</w:t>
      </w:r>
    </w:p>
    <w:p>
      <w:pPr>
        <w:pStyle w:val="PreformattedText"/>
        <w:numPr>
          <w:ilvl w:val="0"/>
          <w:numId w:val="44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中为了提高列表的遍历效率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，提供了迭代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(iteration)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遍历</w:t>
      </w:r>
    </w:p>
    <w:p>
      <w:pPr>
        <w:pStyle w:val="PreformattedText"/>
        <w:numPr>
          <w:ilvl w:val="0"/>
          <w:numId w:val="44"/>
        </w:numPr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使用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for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能够实现迭代遍历</w:t>
      </w:r>
    </w:p>
    <w:p>
      <w:pPr>
        <w:pStyle w:val="Normal"/>
        <w:spacing w:lineRule="auto" w:line="360" w:before="57" w:after="57"/>
        <w:jc w:val="left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color w:val="000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color w:val="000080"/>
          <w:sz w:val="18"/>
          <w:szCs w:val="18"/>
        </w:rPr>
        <w:t xml:space="preserve">for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name </w:t>
      </w:r>
      <w:r>
        <w:rPr>
          <w:rFonts w:eastAsia="DejaVu Sans Mono" w:ascii="DejaVu Sans Mono" w:hAnsi="DejaVu Sans Mono"/>
          <w:b/>
          <w:color w:val="000080"/>
          <w:sz w:val="18"/>
          <w:szCs w:val="18"/>
        </w:rPr>
        <w:t xml:space="preserve">in 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name_list: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  <w:highlight w:val="yellow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    </w:t>
      </w:r>
      <w:r>
        <w:rPr>
          <w:rFonts w:eastAsia="DejaVu Sans Mono" w:ascii="DejaVu Sans Mono" w:hAnsi="DejaVu Sans Mono"/>
          <w:b w:val="false"/>
          <w:bCs w:val="false"/>
          <w:color w:val="000080"/>
          <w:sz w:val="18"/>
          <w:szCs w:val="18"/>
          <w:highlight w:val="yellow"/>
        </w:rPr>
        <w:t>print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(</w:t>
      </w:r>
      <w:r>
        <w:rPr>
          <w:rFonts w:eastAsia="DejaVu Sans Mono" w:ascii="DejaVu Sans Mono" w:hAnsi="DejaVu Sans Mono"/>
          <w:b/>
          <w:bCs w:val="false"/>
          <w:color w:val="008080"/>
          <w:sz w:val="18"/>
          <w:szCs w:val="18"/>
          <w:highlight w:val="yellow"/>
        </w:rPr>
        <w:t>"</w:t>
      </w:r>
      <w:r>
        <w:rPr>
          <w:rFonts w:ascii="DejaVu Sans Mono" w:hAnsi="DejaVu Sans Mono" w:eastAsia="DejaVu Sans Mono"/>
          <w:b/>
          <w:bCs w:val="false"/>
          <w:color w:val="008080"/>
          <w:sz w:val="18"/>
          <w:szCs w:val="18"/>
          <w:highlight w:val="yellow"/>
        </w:rPr>
        <w:t>我的名字叫</w:t>
      </w:r>
      <w:r>
        <w:rPr>
          <w:rFonts w:eastAsia="DejaVu Sans Mono" w:ascii="DejaVu Sans Mono" w:hAnsi="DejaVu Sans Mono"/>
          <w:b/>
          <w:bCs w:val="false"/>
          <w:color w:val="008080"/>
          <w:sz w:val="18"/>
          <w:szCs w:val="18"/>
          <w:highlight w:val="yellow"/>
        </w:rPr>
        <w:t xml:space="preserve">%s"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% name)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/>
          <w:b/>
          <w:bCs/>
          <w:color w:val="FF3333"/>
          <w:sz w:val="18"/>
          <w:szCs w:val="18"/>
        </w:rPr>
      </w:pPr>
      <w:r>
        <w:rPr>
          <w:rFonts w:ascii="DejaVu Sans Mono" w:hAnsi="DejaVu Sans Mono"/>
          <w:b/>
          <w:bCs/>
          <w:color w:val="FF3333"/>
          <w:sz w:val="18"/>
          <w:szCs w:val="18"/>
        </w:rPr>
        <w:t xml:space="preserve">1.4 </w:t>
      </w:r>
      <w:r>
        <w:rPr>
          <w:rFonts w:ascii="DejaVu Sans Mono" w:hAnsi="DejaVu Sans Mono"/>
          <w:b/>
          <w:bCs/>
          <w:color w:val="FF3333"/>
          <w:sz w:val="18"/>
          <w:szCs w:val="18"/>
        </w:rPr>
        <w:t>列表的应用场景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列表中可以存储不同类型的数据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336550</wp:posOffset>
            </wp:positionH>
            <wp:positionV relativeFrom="paragraph">
              <wp:posOffset>31115</wp:posOffset>
            </wp:positionV>
            <wp:extent cx="3774440" cy="695325"/>
            <wp:effectExtent l="0" t="0" r="0" b="0"/>
            <wp:wrapSquare wrapText="largest"/>
            <wp:docPr id="46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在开发中，主要用于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1.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列表存储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相同类型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的数据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2.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通过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迭代遍历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，在循环体内部，针对每项元素，执行相同的操作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/>
          <w:b/>
          <w:bCs/>
          <w:color w:val="FF3333"/>
          <w:sz w:val="21"/>
          <w:szCs w:val="21"/>
        </w:rPr>
      </w:pPr>
      <w:r>
        <w:rPr>
          <w:rFonts w:ascii="DejaVu Sans Mono" w:hAnsi="DejaVu Sans Mono"/>
          <w:b/>
          <w:bCs/>
          <w:color w:val="FF3333"/>
          <w:sz w:val="21"/>
          <w:szCs w:val="21"/>
        </w:rPr>
        <w:t xml:space="preserve">02. </w:t>
      </w:r>
      <w:r>
        <w:rPr>
          <w:rFonts w:ascii="DejaVu Sans Mono" w:hAnsi="DejaVu Sans Mono"/>
          <w:b/>
          <w:bCs/>
          <w:color w:val="FF3333"/>
          <w:sz w:val="21"/>
          <w:szCs w:val="21"/>
        </w:rPr>
        <w:t>元组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/>
          <w:b/>
          <w:bCs/>
          <w:color w:val="000000"/>
          <w:sz w:val="20"/>
          <w:szCs w:val="20"/>
        </w:rPr>
      </w:pPr>
      <w:r>
        <w:rPr>
          <w:rFonts w:ascii="DejaVu Sans Mono" w:hAnsi="DejaVu Sans Mono"/>
          <w:b/>
          <w:bCs/>
          <w:color w:val="000000"/>
          <w:sz w:val="20"/>
          <w:szCs w:val="20"/>
        </w:rPr>
        <w:t xml:space="preserve"> </w:t>
      </w:r>
      <w:r>
        <w:rPr>
          <w:rFonts w:ascii="DejaVu Sans Mono" w:hAnsi="DejaVu Sans Mono"/>
          <w:b/>
          <w:bCs/>
          <w:color w:val="FF3333"/>
          <w:sz w:val="20"/>
          <w:szCs w:val="20"/>
        </w:rPr>
        <w:t xml:space="preserve">2.1 </w:t>
      </w:r>
      <w:r>
        <w:rPr>
          <w:rFonts w:ascii="DejaVu Sans Mono" w:hAnsi="DejaVu Sans Mono"/>
          <w:b/>
          <w:bCs/>
          <w:color w:val="FF3333"/>
          <w:sz w:val="20"/>
          <w:szCs w:val="20"/>
        </w:rPr>
        <w:t>元组的定义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21"/>
          <w:szCs w:val="21"/>
        </w:rPr>
        <w:t xml:space="preserve">  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 xml:space="preserve">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tuple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元组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)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和列表类似，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不同之处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在于元组的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元素不能修改</w:t>
      </w:r>
    </w:p>
    <w:p>
      <w:pPr>
        <w:pStyle w:val="PreformattedText"/>
        <w:numPr>
          <w:ilvl w:val="0"/>
          <w:numId w:val="45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元组表示多个元素组成的序列</w:t>
      </w:r>
    </w:p>
    <w:p>
      <w:pPr>
        <w:pStyle w:val="PreformattedText"/>
        <w:numPr>
          <w:ilvl w:val="0"/>
          <w:numId w:val="45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元组在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开发中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，由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>特定的应用场景</w:t>
      </w:r>
    </w:p>
    <w:p>
      <w:pPr>
        <w:pStyle w:val="PreformattedText"/>
        <w:numPr>
          <w:ilvl w:val="0"/>
          <w:numId w:val="45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用于存储一串信息，数据之间使用 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 xml:space="preserve">,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隔开</w:t>
      </w:r>
    </w:p>
    <w:p>
      <w:pPr>
        <w:pStyle w:val="PreformattedText"/>
        <w:numPr>
          <w:ilvl w:val="0"/>
          <w:numId w:val="45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元组用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()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定义</w:t>
      </w:r>
    </w:p>
    <w:p>
      <w:pPr>
        <w:pStyle w:val="PreformattedText"/>
        <w:numPr>
          <w:ilvl w:val="0"/>
          <w:numId w:val="45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元组的索引从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0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开始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：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info_tuple(“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张三”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18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, True,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1.75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)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18"/>
          <w:szCs w:val="18"/>
        </w:rPr>
      </w:pPr>
      <w:r>
        <w:rPr>
          <w:rFonts w:ascii="DejaVu Sans Mono" w:hAnsi="DejaVu Sans Mono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color w:val="000000"/>
          <w:sz w:val="18"/>
          <w:szCs w:val="18"/>
        </w:rPr>
        <w:t xml:space="preserve"># </w:t>
      </w:r>
      <w:r>
        <w:rPr>
          <w:rFonts w:ascii="DejaVu Sans Mono" w:hAnsi="DejaVu Sans Mono"/>
          <w:color w:val="000000"/>
          <w:sz w:val="18"/>
          <w:szCs w:val="18"/>
        </w:rPr>
        <w:t>查看数据类型</w:t>
      </w:r>
    </w:p>
    <w:p>
      <w:pPr>
        <w:pStyle w:val="PreformattedText"/>
        <w:spacing w:lineRule="auto" w:line="360" w:before="0" w:after="0"/>
        <w:jc w:val="left"/>
        <w:rPr>
          <w:color w:val="000000"/>
          <w:sz w:val="18"/>
          <w:szCs w:val="18"/>
        </w:rPr>
      </w:pPr>
      <w:r>
        <w:rPr>
          <w:rFonts w:ascii="DejaVu Sans Mono" w:hAnsi="DejaVu Sans Mono"/>
          <w:color w:val="FF3333"/>
          <w:sz w:val="18"/>
          <w:szCs w:val="18"/>
        </w:rPr>
        <w:t xml:space="preserve">   </w:t>
      </w:r>
      <w:r>
        <w:rPr>
          <w:rFonts w:ascii="DejaVu Sans Mono" w:hAnsi="DejaVu Sans Mono"/>
          <w:color w:val="FF3333"/>
          <w:sz w:val="18"/>
          <w:szCs w:val="18"/>
          <w:highlight w:val="yellow"/>
        </w:rPr>
        <w:t>type(info_tuple)</w:t>
      </w:r>
      <w:r>
        <w:rPr>
          <w:rFonts w:ascii="DejaVu Sans Mono" w:hAnsi="DejaVu Sans Mono"/>
          <w:color w:val="000000"/>
          <w:sz w:val="18"/>
          <w:szCs w:val="18"/>
        </w:rPr>
        <w:t>---&gt;tuple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#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查看元组中的元素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info_tuple[1]--→18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8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定义空元组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(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一般不定义空元组，因为无法修改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my_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tuple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= ()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my_tuple = tuple()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  <w:highlight w:val="yellow"/>
        </w:rPr>
        <w:t>元组中值包含一个元素</w:t>
      </w:r>
      <w:r>
        <w:rPr>
          <w:rFonts w:ascii="DejaVu Sans Mono" w:hAnsi="DejaVu Sans Mono"/>
          <w:b w:val="false"/>
          <w:bCs w:val="false"/>
          <w:color w:val="FF3333"/>
          <w:sz w:val="21"/>
          <w:szCs w:val="21"/>
          <w:highlight w:val="yellow"/>
        </w:rPr>
        <w:t>(</w:t>
      </w:r>
      <w:r>
        <w:rPr>
          <w:rFonts w:ascii="DejaVu Sans Mono" w:hAnsi="DejaVu Sans Mono"/>
          <w:b w:val="false"/>
          <w:bCs w:val="false"/>
          <w:color w:val="FF3333"/>
          <w:sz w:val="21"/>
          <w:szCs w:val="21"/>
          <w:highlight w:val="yellow"/>
        </w:rPr>
        <w:t>在元素后面加个逗号</w:t>
      </w:r>
      <w:r>
        <w:rPr>
          <w:rFonts w:ascii="DejaVu Sans Mono" w:hAnsi="DejaVu Sans Mono"/>
          <w:b w:val="false"/>
          <w:bCs w:val="false"/>
          <w:color w:val="FF3333"/>
          <w:sz w:val="21"/>
          <w:szCs w:val="21"/>
          <w:highlight w:val="yellow"/>
        </w:rPr>
        <w:t>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single_tuple = (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1,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type(single_tuple)---→tuple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注意</w:t>
      </w:r>
      <w:r>
        <w:rPr>
          <w:rFonts w:ascii="DejaVu Sans Mono" w:hAnsi="DejaVu Sans Mono"/>
          <w:b w:val="false"/>
          <w:bCs w:val="false"/>
          <w:color w:val="FF3333"/>
          <w:sz w:val="18"/>
          <w:szCs w:val="18"/>
          <w:highlight w:val="yellow"/>
        </w:rPr>
        <w:t>：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singl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e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_tuple1 = (1)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type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(single_tuple1)----&gt;int</w:t>
      </w:r>
    </w:p>
    <w:p>
      <w:pPr>
        <w:pStyle w:val="PreformattedText"/>
        <w:spacing w:lineRule="auto" w:line="360" w:before="114" w:after="114"/>
        <w:jc w:val="left"/>
        <w:rPr>
          <w:rFonts w:ascii="DejaVu Sans Mono" w:hAnsi="DejaVu Sans Mono"/>
          <w:b/>
          <w:b/>
          <w:bCs/>
          <w:color w:val="FF3333"/>
          <w:sz w:val="22"/>
          <w:szCs w:val="22"/>
        </w:rPr>
      </w:pPr>
      <w:r>
        <w:rPr>
          <w:rFonts w:ascii="DejaVu Sans Mono" w:hAnsi="DejaVu Sans Mono"/>
          <w:b/>
          <w:bCs/>
          <w:color w:val="FF3333"/>
          <w:sz w:val="22"/>
          <w:szCs w:val="22"/>
        </w:rPr>
        <w:t>2.2</w:t>
      </w:r>
      <w:r>
        <w:rPr>
          <w:rFonts w:ascii="DejaVu Sans Mono" w:hAnsi="DejaVu Sans Mono"/>
          <w:b/>
          <w:bCs/>
          <w:color w:val="FF3333"/>
          <w:sz w:val="22"/>
          <w:szCs w:val="22"/>
        </w:rPr>
        <w:t>元组的常用操作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输入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”元组名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.”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按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TAB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  <w:highlight w:val="yellow"/>
        </w:rPr>
        <w:t>键，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查看元组的方法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tuple = 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"zhangsan"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18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1.75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"zhangsan"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# 1.</w:t>
      </w:r>
      <w:r>
        <w:rPr>
          <w:rFonts w:eastAsia="DejaVu Sans Mono"/>
          <w:i w:val="false"/>
          <w:iCs w:val="false"/>
          <w:color w:val="FF3333"/>
          <w:sz w:val="20"/>
          <w:szCs w:val="20"/>
          <w:highlight w:val="yellow"/>
        </w:rPr>
        <w:t>取值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(tuple[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0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])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# 2.</w:t>
      </w:r>
      <w:r>
        <w:rPr>
          <w:rFonts w:eastAsia="DejaVu Sans Mono"/>
          <w:i w:val="false"/>
          <w:iCs w:val="false"/>
          <w:color w:val="FF3333"/>
          <w:sz w:val="20"/>
          <w:szCs w:val="20"/>
          <w:highlight w:val="yellow"/>
        </w:rPr>
        <w:t>取索引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(tuple.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red"/>
        </w:rPr>
        <w:t>index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"zhangsan"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 xml:space="preserve"> 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</w:rPr>
        <w:t xml:space="preserve">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# 3.</w:t>
      </w:r>
      <w:r>
        <w:rPr>
          <w:rFonts w:eastAsia="DejaVu Sans Mono"/>
          <w:i w:val="false"/>
          <w:iCs w:val="false"/>
          <w:color w:val="FF3333"/>
          <w:sz w:val="20"/>
          <w:szCs w:val="20"/>
          <w:highlight w:val="yellow"/>
        </w:rPr>
        <w:t>统计某元素在元组中出现的次数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(tuple.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red"/>
        </w:rPr>
        <w:t>count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"zhangsan"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</w:t>
      </w:r>
      <w:r>
        <w:rPr>
          <w:rFonts w:ascii="DejaVu Sans Mono" w:hAnsi="DejaVu Sans Mono"/>
          <w:i w:val="false"/>
          <w:iCs w:val="false"/>
          <w:color w:val="FF3333"/>
          <w:sz w:val="18"/>
          <w:szCs w:val="18"/>
        </w:rPr>
        <w:t xml:space="preserve">  </w:t>
      </w:r>
      <w:r>
        <w:rPr>
          <w:rFonts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# 4.</w:t>
      </w:r>
      <w:r>
        <w:rPr>
          <w:rFonts w:eastAsia="DejaVu Sans Mono"/>
          <w:i w:val="false"/>
          <w:iCs w:val="false"/>
          <w:color w:val="FF3333"/>
          <w:sz w:val="20"/>
          <w:szCs w:val="20"/>
          <w:highlight w:val="yellow"/>
        </w:rPr>
        <w:t>元组的长度</w:t>
      </w:r>
    </w:p>
    <w:p>
      <w:pPr>
        <w:pStyle w:val="PreformattedText"/>
        <w:spacing w:lineRule="auto" w:line="360" w:before="0" w:after="169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red"/>
        </w:rPr>
        <w:t>len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(tuple))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/>
          <w:b/>
          <w:bCs/>
          <w:color w:val="FF3333"/>
          <w:sz w:val="22"/>
          <w:szCs w:val="22"/>
        </w:rPr>
      </w:pPr>
      <w:r>
        <w:rPr>
          <w:rFonts w:ascii="DejaVu Sans Mono" w:hAnsi="DejaVu Sans Mono"/>
          <w:b/>
          <w:bCs/>
          <w:color w:val="FF3333"/>
          <w:sz w:val="22"/>
          <w:szCs w:val="22"/>
        </w:rPr>
        <w:t xml:space="preserve">2.3 </w:t>
      </w:r>
      <w:r>
        <w:rPr>
          <w:rFonts w:ascii="DejaVu Sans Mono" w:hAnsi="DejaVu Sans Mono"/>
          <w:b/>
          <w:bCs/>
          <w:color w:val="FF3333"/>
          <w:sz w:val="22"/>
          <w:szCs w:val="22"/>
        </w:rPr>
        <w:t>循环遍历</w:t>
      </w:r>
    </w:p>
    <w:p>
      <w:pPr>
        <w:pStyle w:val="PreformattedText"/>
        <w:spacing w:lineRule="auto" w:line="276" w:before="0" w:after="0"/>
        <w:jc w:val="left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ab/>
        <w:t>info_tuple = (</w:t>
      </w:r>
      <w:r>
        <w:rPr>
          <w:rFonts w:eastAsia="DejaVu Sans Mono" w:ascii="DejaVu Sans Mono" w:hAnsi="DejaVu Sans Mono"/>
          <w:b/>
          <w:bCs w:val="false"/>
          <w:color w:val="008000"/>
          <w:sz w:val="18"/>
          <w:szCs w:val="18"/>
        </w:rPr>
        <w:t>"zhangsan"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 w:val="false"/>
          <w:bCs w:val="false"/>
          <w:color w:val="0000FF"/>
          <w:sz w:val="18"/>
          <w:szCs w:val="18"/>
        </w:rPr>
        <w:t>18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 w:val="false"/>
          <w:bCs w:val="false"/>
          <w:color w:val="0000FF"/>
          <w:sz w:val="18"/>
          <w:szCs w:val="18"/>
        </w:rPr>
        <w:t>1.75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)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/>
          <w:color w:val="808080"/>
          <w:sz w:val="18"/>
          <w:szCs w:val="18"/>
        </w:rPr>
        <w:tab/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使用迭代遍历元组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ab/>
        <w:t xml:space="preserve">for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my_info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in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info_tuple: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ab/>
        <w:t xml:space="preserve"> </w:t>
        <w:tab/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使用格式字符串拼接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my_info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这个变量不方便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ab/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因为元组中通常保存的数据类型是不同的</w:t>
      </w:r>
    </w:p>
    <w:p>
      <w:pPr>
        <w:pStyle w:val="PreformattedText"/>
        <w:spacing w:lineRule="auto" w:line="276" w:before="0" w:after="283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color w:val="808080"/>
          <w:sz w:val="18"/>
          <w:szCs w:val="18"/>
        </w:rPr>
        <w:tab/>
      </w:r>
      <w:r>
        <w:rPr>
          <w:rFonts w:eastAsia="DejaVu Sans Mono" w:ascii="DejaVu Sans Mono" w:hAnsi="DejaVu Sans Mono"/>
          <w:b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color w:val="000000"/>
          <w:sz w:val="18"/>
          <w:szCs w:val="18"/>
        </w:rPr>
        <w:t>(my_info)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color w:val="000000"/>
          <w:sz w:val="20"/>
          <w:szCs w:val="20"/>
        </w:rPr>
      </w:pPr>
      <w:r>
        <w:rPr>
          <w:rFonts w:ascii="DejaVu Sans Mono" w:hAnsi="DejaVu Sans Mono" w:eastAsia="DejaVu Sans Mono"/>
          <w:color w:val="000000"/>
          <w:sz w:val="20"/>
          <w:szCs w:val="20"/>
        </w:rPr>
        <w:t>在</w:t>
      </w:r>
      <w:r>
        <w:rPr>
          <w:rFonts w:eastAsia="DejaVu Sans Mono" w:ascii="DejaVu Sans Mono" w:hAnsi="DejaVu Sans Mono"/>
          <w:color w:val="000000"/>
          <w:sz w:val="20"/>
          <w:szCs w:val="20"/>
        </w:rPr>
        <w:t>python</w:t>
      </w:r>
      <w:r>
        <w:rPr>
          <w:rFonts w:ascii="DejaVu Sans Mono" w:hAnsi="DejaVu Sans Mono" w:eastAsia="DejaVu Sans Mono"/>
          <w:color w:val="000000"/>
          <w:sz w:val="20"/>
          <w:szCs w:val="20"/>
        </w:rPr>
        <w:t>中</w:t>
      </w:r>
      <w:r>
        <w:rPr>
          <w:rFonts w:ascii="DejaVu Sans Mono" w:hAnsi="DejaVu Sans Mono" w:eastAsia="DejaVu Sans Mono"/>
          <w:color w:val="000000"/>
          <w:sz w:val="20"/>
          <w:szCs w:val="20"/>
        </w:rPr>
        <w:t>，可以使用</w:t>
      </w:r>
      <w:r>
        <w:rPr>
          <w:rFonts w:eastAsia="DejaVu Sans Mono" w:ascii="DejaVu Sans Mono" w:hAnsi="DejaVu Sans Mono"/>
          <w:color w:val="FF3333"/>
          <w:sz w:val="20"/>
          <w:szCs w:val="20"/>
          <w:highlight w:val="yellow"/>
        </w:rPr>
        <w:t>for</w:t>
      </w:r>
      <w:r>
        <w:rPr>
          <w:rFonts w:ascii="DejaVu Sans Mono" w:hAnsi="DejaVu Sans Mono" w:eastAsia="DejaVu Sans Mono"/>
          <w:color w:val="FF3333"/>
          <w:sz w:val="20"/>
          <w:szCs w:val="20"/>
          <w:highlight w:val="yellow"/>
        </w:rPr>
        <w:t>循环遍历的所有非数字型的变量：列表、元组、字典以及字符串</w:t>
      </w:r>
    </w:p>
    <w:p>
      <w:pPr>
        <w:pStyle w:val="PreformattedText"/>
        <w:spacing w:before="0" w:after="283"/>
        <w:rPr>
          <w:rFonts w:ascii="DejaVu Sans Mono" w:hAnsi="DejaVu Sans Mono" w:eastAsia="DejaVu Sans Mono"/>
          <w:color w:val="000000"/>
          <w:sz w:val="20"/>
          <w:szCs w:val="20"/>
        </w:rPr>
      </w:pPr>
      <w:r>
        <w:rPr>
          <w:rFonts w:ascii="DejaVu Sans Mono" w:hAnsi="DejaVu Sans Mono" w:eastAsia="DejaVu Sans Mono"/>
          <w:color w:val="000000"/>
          <w:sz w:val="20"/>
          <w:szCs w:val="20"/>
        </w:rPr>
        <w:t>提示</w:t>
      </w:r>
      <w:r>
        <w:rPr>
          <w:rFonts w:ascii="DejaVu Sans Mono" w:hAnsi="DejaVu Sans Mono" w:eastAsia="DejaVu Sans Mono"/>
          <w:color w:val="000000"/>
          <w:sz w:val="20"/>
          <w:szCs w:val="20"/>
        </w:rPr>
        <w:t>“在实际开发中，除非</w:t>
      </w:r>
      <w:r>
        <w:rPr>
          <w:rFonts w:ascii="DejaVu Sans Mono" w:hAnsi="DejaVu Sans Mono" w:eastAsia="DejaVu Sans Mono"/>
          <w:color w:val="000000"/>
          <w:sz w:val="20"/>
          <w:szCs w:val="20"/>
          <w:highlight w:val="yellow"/>
        </w:rPr>
        <w:t>能够确认元组中的数据类型</w:t>
      </w:r>
      <w:r>
        <w:rPr>
          <w:rFonts w:ascii="DejaVu Sans Mono" w:hAnsi="DejaVu Sans Mono" w:eastAsia="DejaVu Sans Mono"/>
          <w:color w:val="000000"/>
          <w:sz w:val="20"/>
          <w:szCs w:val="20"/>
        </w:rPr>
        <w:t>，否则针对元组的循环遍历需要不是很多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/>
          <w:b/>
          <w:bCs/>
          <w:color w:val="FF3333"/>
          <w:sz w:val="22"/>
          <w:szCs w:val="22"/>
        </w:rPr>
      </w:pPr>
      <w:r>
        <w:rPr>
          <w:rFonts w:ascii="DejaVu Sans Mono" w:hAnsi="DejaVu Sans Mono"/>
          <w:b/>
          <w:bCs/>
          <w:color w:val="FF3333"/>
          <w:sz w:val="22"/>
          <w:szCs w:val="22"/>
        </w:rPr>
        <w:t xml:space="preserve">2.4 </w:t>
      </w:r>
      <w:r>
        <w:rPr>
          <w:rFonts w:ascii="DejaVu Sans Mono" w:hAnsi="DejaVu Sans Mono"/>
          <w:b/>
          <w:bCs/>
          <w:color w:val="FF3333"/>
          <w:sz w:val="22"/>
          <w:szCs w:val="22"/>
        </w:rPr>
        <w:t>应用场景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</w:rPr>
        <w:t>可以使用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</w:rPr>
        <w:t>for in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</w:rPr>
        <w:t>循环遍历元组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更多应用场景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：</w:t>
      </w:r>
    </w:p>
    <w:p>
      <w:pPr>
        <w:pStyle w:val="PreformattedText"/>
        <w:numPr>
          <w:ilvl w:val="0"/>
          <w:numId w:val="46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函数的参数和返回值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。一个函数可以接收任意多个参数，或者一次返回多个数据</w:t>
      </w:r>
    </w:p>
    <w:p>
      <w:pPr>
        <w:pStyle w:val="PreformattedText"/>
        <w:numPr>
          <w:ilvl w:val="0"/>
          <w:numId w:val="46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格式化字符串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，格式化字符串后面的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()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本质上是元组</w:t>
      </w:r>
    </w:p>
    <w:p>
      <w:pPr>
        <w:pStyle w:val="PreformattedText"/>
        <w:numPr>
          <w:ilvl w:val="0"/>
          <w:numId w:val="46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让列表不可以被修改</w:t>
      </w: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  <w:t>，将列表类型转换为元组类型，以保护数据安全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 w:cs="Liberation Mono"/>
          <w:b w:val="false"/>
          <w:bCs w:val="false"/>
          <w:i w:val="false"/>
          <w:iCs w:val="false"/>
          <w:color w:val="000000"/>
          <w:sz w:val="18"/>
          <w:szCs w:val="18"/>
        </w:rPr>
        <w:t>如</w:t>
      </w:r>
      <w:r>
        <w:rPr>
          <w:rFonts w:ascii="DejaVu Sans Mono" w:hAnsi="DejaVu Sans Mono" w:cs="Liberation Mono"/>
          <w:b w:val="false"/>
          <w:bCs w:val="false"/>
          <w:i w:val="false"/>
          <w:iCs w:val="false"/>
          <w:color w:val="000000"/>
          <w:sz w:val="18"/>
          <w:szCs w:val="18"/>
        </w:rPr>
        <w:t>：</w:t>
      </w:r>
      <w:r>
        <w:rPr>
          <w:rFonts w:eastAsia="Nimbus Mono L" w:cs="Liberation Mono"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>info_tuple = ("</w:t>
      </w:r>
      <w:r>
        <w:rPr>
          <w:rFonts w:ascii="DejaVu Sans Mono" w:hAnsi="DejaVu Sans Mono" w:cs="Liberation Mono"/>
          <w:b w:val="false"/>
          <w:bCs w:val="false"/>
          <w:i w:val="false"/>
          <w:iCs w:val="false"/>
          <w:color w:val="000000"/>
          <w:sz w:val="18"/>
          <w:szCs w:val="18"/>
        </w:rPr>
        <w:t>小明</w:t>
      </w:r>
      <w:r>
        <w:rPr>
          <w:rFonts w:eastAsia="Nimbus Mono L" w:cs="Liberation Mono"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>", 18, 1.85)</w:t>
      </w:r>
    </w:p>
    <w:p>
      <w:pPr>
        <w:pStyle w:val="PreformattedText"/>
        <w:spacing w:lineRule="auto" w:line="360"/>
        <w:rPr>
          <w:rFonts w:ascii="DejaVu Sans Mono" w:hAnsi="DejaVu Sans Mono"/>
          <w:color w:val="808080"/>
          <w:sz w:val="18"/>
          <w:szCs w:val="18"/>
        </w:rPr>
      </w:pPr>
      <w:r>
        <w:rPr>
          <w:rFonts w:eastAsia="Nimbus Mono L" w:cs="Liberation Mono" w:ascii="DejaVu Sans Mono" w:hAnsi="DejaVu Sans Mono"/>
          <w:b w:val="false"/>
          <w:bCs w:val="false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格式化字符串后面的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()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本质上是元组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# print("%s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的年龄是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%d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岁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身高是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%.2f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米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 % ("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</w:rPr>
        <w:t>小明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>", 18, 1.85))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print(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"%s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的年龄是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%d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岁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,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身高是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%.2f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米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 xml:space="preserve">" 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% info_tuple)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 xml:space="preserve"> 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 xml:space="preserve">info_str = 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"%s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的年龄是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%d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岁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,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身高是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>%.2f</w:t>
      </w:r>
      <w:r>
        <w:rPr>
          <w:rFonts w:ascii="DejaVu Sans Mono" w:hAnsi="DejaVu Sans Mono" w:eastAsia="DejaVu Sans Mono"/>
          <w:b/>
          <w:i w:val="false"/>
          <w:iCs w:val="false"/>
          <w:color w:val="FF3333"/>
          <w:sz w:val="18"/>
          <w:szCs w:val="18"/>
        </w:rPr>
        <w:t>米</w:t>
      </w:r>
      <w:r>
        <w:rPr>
          <w:rFonts w:eastAsia="DejaVu Sans Mono" w:ascii="DejaVu Sans Mono" w:hAnsi="DejaVu Sans Mono"/>
          <w:b/>
          <w:i w:val="false"/>
          <w:iCs w:val="false"/>
          <w:color w:val="FF3333"/>
          <w:sz w:val="18"/>
          <w:szCs w:val="18"/>
        </w:rPr>
        <w:t xml:space="preserve">" 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% info_tuple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00FF"/>
          <w:sz w:val="18"/>
          <w:szCs w:val="18"/>
        </w:rPr>
        <w:t># &lt;class 'str'&gt;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type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(info_str))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(info_str)</w:t>
      </w:r>
    </w:p>
    <w:p>
      <w:pPr>
        <w:pStyle w:val="PreformattedText"/>
        <w:spacing w:lineRule="auto" w:line="360" w:before="0" w:after="55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FF3333"/>
          <w:sz w:val="22"/>
          <w:szCs w:val="22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2"/>
          <w:szCs w:val="22"/>
        </w:rPr>
        <w:t xml:space="preserve">2.5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2"/>
          <w:szCs w:val="22"/>
        </w:rPr>
        <w:t>元组和列表之间的转换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FF3333"/>
          <w:sz w:val="22"/>
          <w:szCs w:val="22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2"/>
          <w:szCs w:val="22"/>
        </w:rPr>
        <w:t xml:space="preserve">  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 xml:space="preserve"> 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list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()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 xml:space="preserve"> 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将元组转换为列表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 xml:space="preserve">  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 xml:space="preserve"> 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tuple()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t xml:space="preserve">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1"/>
          <w:szCs w:val="21"/>
        </w:rPr>
        <w:t>将列表转换为元组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posOffset>359410</wp:posOffset>
            </wp:positionH>
            <wp:positionV relativeFrom="paragraph">
              <wp:posOffset>95250</wp:posOffset>
            </wp:positionV>
            <wp:extent cx="4165600" cy="2340610"/>
            <wp:effectExtent l="0" t="0" r="0" b="0"/>
            <wp:wrapSquare wrapText="largest"/>
            <wp:docPr id="47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b w:val="false"/>
          <w:bCs w:val="false"/>
          <w:color w:val="000000"/>
          <w:sz w:val="22"/>
          <w:szCs w:val="22"/>
          <w:highlight w:val="yellow"/>
        </w:rPr>
      </w:r>
    </w:p>
    <w:p>
      <w:pPr>
        <w:pStyle w:val="PreformattedText"/>
        <w:spacing w:lineRule="auto" w:line="360" w:before="0" w:after="0"/>
        <w:jc w:val="center"/>
        <w:rPr>
          <w:rFonts w:ascii="DejaVu Sans Mono" w:hAnsi="DejaVu Sans Mono"/>
          <w:b/>
          <w:b/>
          <w:bCs/>
          <w:color w:val="FF3333"/>
          <w:sz w:val="24"/>
          <w:szCs w:val="24"/>
        </w:rPr>
      </w:pPr>
      <w:r>
        <w:rPr>
          <w:rFonts w:ascii="DejaVu Sans Mono" w:hAnsi="DejaVu Sans Mono"/>
          <w:b/>
          <w:bCs/>
          <w:color w:val="FF3333"/>
          <w:sz w:val="24"/>
          <w:szCs w:val="24"/>
        </w:rPr>
        <w:t>3.</w:t>
      </w:r>
      <w:r>
        <w:rPr>
          <w:rFonts w:ascii="DejaVu Sans Mono" w:hAnsi="DejaVu Sans Mono"/>
          <w:b/>
          <w:bCs/>
          <w:color w:val="FF3333"/>
          <w:sz w:val="24"/>
          <w:szCs w:val="24"/>
        </w:rPr>
        <w:t>字典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/>
          <w:b/>
          <w:bCs/>
          <w:color w:val="FF3333"/>
          <w:sz w:val="24"/>
          <w:szCs w:val="24"/>
        </w:rPr>
      </w:pPr>
      <w:r>
        <w:rPr>
          <w:rFonts w:ascii="DejaVu Sans Mono" w:hAnsi="DejaVu Sans Mono"/>
          <w:b/>
          <w:bCs/>
          <w:color w:val="FF3333"/>
          <w:sz w:val="24"/>
          <w:szCs w:val="24"/>
        </w:rPr>
        <w:t>3.1</w:t>
      </w:r>
      <w:r>
        <w:rPr>
          <w:rFonts w:ascii="DejaVu Sans Mono" w:hAnsi="DejaVu Sans Mono"/>
          <w:b/>
          <w:bCs/>
          <w:color w:val="FF3333"/>
          <w:sz w:val="24"/>
          <w:szCs w:val="24"/>
        </w:rPr>
        <w:t>字典的定义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/>
          <w:b/>
          <w:bCs/>
          <w:color w:val="FF3333"/>
          <w:sz w:val="24"/>
          <w:szCs w:val="24"/>
        </w:rPr>
      </w:pPr>
      <w:r>
        <w:rPr>
          <w:rFonts w:ascii="DejaVu Sans Mono" w:hAnsi="DejaVu Sans Mono"/>
          <w:b/>
          <w:bCs/>
          <w:color w:val="FF3333"/>
          <w:sz w:val="24"/>
          <w:szCs w:val="24"/>
        </w:rPr>
        <w:t xml:space="preserve"> 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字典同样用来存储多个数据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通常用来存储描述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一个物体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的相关信息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4"/>
          <w:szCs w:val="24"/>
          <w:highlight w:val="magenta"/>
        </w:rPr>
      </w:pPr>
      <w:r>
        <w:rPr>
          <w:rFonts w:ascii="DejaVu Sans Mono" w:hAnsi="DejaVu Sans Mono"/>
          <w:b w:val="false"/>
          <w:bCs w:val="false"/>
          <w:color w:val="000000"/>
          <w:sz w:val="24"/>
          <w:szCs w:val="24"/>
          <w:highlight w:val="magenta"/>
        </w:rPr>
        <w:t>字典和列表的区别</w:t>
      </w:r>
      <w:r>
        <w:rPr>
          <w:rFonts w:ascii="DejaVu Sans Mono" w:hAnsi="DejaVu Sans Mono"/>
          <w:b w:val="false"/>
          <w:bCs w:val="false"/>
          <w:color w:val="000000"/>
          <w:sz w:val="24"/>
          <w:szCs w:val="24"/>
          <w:highlight w:val="magenta"/>
        </w:rPr>
        <w:t>：</w:t>
      </w:r>
    </w:p>
    <w:p>
      <w:pPr>
        <w:pStyle w:val="PreformattedText"/>
        <w:numPr>
          <w:ilvl w:val="0"/>
          <w:numId w:val="47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列表是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有序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的对象集合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，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字典是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无序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的对象集合</w:t>
      </w:r>
    </w:p>
    <w:p>
      <w:pPr>
        <w:pStyle w:val="PreformattedText"/>
        <w:numPr>
          <w:ilvl w:val="0"/>
          <w:numId w:val="47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字典用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{}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来定义，列表用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[]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定义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字典用键值对存储数据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，键值对之间用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</w:rPr>
        <w:t xml:space="preserve"> 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隔开</w:t>
      </w:r>
    </w:p>
    <w:p>
      <w:pPr>
        <w:pStyle w:val="PreformattedText"/>
        <w:numPr>
          <w:ilvl w:val="0"/>
          <w:numId w:val="48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键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key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是索引</w:t>
      </w:r>
    </w:p>
    <w:p>
      <w:pPr>
        <w:pStyle w:val="PreformattedText"/>
        <w:numPr>
          <w:ilvl w:val="0"/>
          <w:numId w:val="48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值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 xml:space="preserve">value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</w:rPr>
        <w:t>是数据</w:t>
      </w:r>
    </w:p>
    <w:p>
      <w:pPr>
        <w:pStyle w:val="PreformattedText"/>
        <w:numPr>
          <w:ilvl w:val="0"/>
          <w:numId w:val="48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white"/>
        </w:rPr>
        <w:t xml:space="preserve">键和值之间用 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: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white"/>
        </w:rPr>
        <w:t xml:space="preserve"> </w:t>
      </w:r>
      <w:r>
        <w:rPr>
          <w:rFonts w:ascii="DejaVu Sans Mono" w:hAnsi="DejaVu Sans Mono"/>
          <w:b w:val="false"/>
          <w:bCs w:val="false"/>
          <w:color w:val="auto"/>
          <w:sz w:val="20"/>
          <w:szCs w:val="20"/>
          <w:highlight w:val="white"/>
        </w:rPr>
        <w:t>分隔</w:t>
      </w:r>
    </w:p>
    <w:p>
      <w:pPr>
        <w:pStyle w:val="PreformattedText"/>
        <w:numPr>
          <w:ilvl w:val="0"/>
          <w:numId w:val="48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键必须是唯一的</w:t>
      </w:r>
    </w:p>
    <w:p>
      <w:pPr>
        <w:pStyle w:val="PreformattedText"/>
        <w:numPr>
          <w:ilvl w:val="0"/>
          <w:numId w:val="48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auto"/>
          <w:sz w:val="20"/>
          <w:szCs w:val="20"/>
          <w:highlight w:val="white"/>
        </w:rPr>
        <w:t>值可以是任何数据类型</w:t>
      </w:r>
      <w:r>
        <w:rPr>
          <w:rFonts w:ascii="DejaVu Sans Mono" w:hAnsi="DejaVu Sans Mono"/>
          <w:b w:val="false"/>
          <w:bCs w:val="false"/>
          <w:color w:val="auto"/>
          <w:sz w:val="20"/>
          <w:szCs w:val="20"/>
          <w:highlight w:val="white"/>
        </w:rPr>
        <w:t>，但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 xml:space="preserve"> </w:t>
      </w:r>
      <w:r>
        <w:rPr>
          <w:rFonts w:ascii="DejaVu Sans Mono" w:hAnsi="DejaVu Sans Mono"/>
          <w:b w:val="false"/>
          <w:bCs w:val="false"/>
          <w:color w:val="000000"/>
          <w:sz w:val="20"/>
          <w:szCs w:val="20"/>
          <w:highlight w:val="yellow"/>
        </w:rPr>
        <w:t>键 只能使用字符串，数字或元组</w:t>
      </w:r>
    </w:p>
    <w:p>
      <w:pPr>
        <w:pStyle w:val="PreformattedText"/>
        <w:numPr>
          <w:ilvl w:val="0"/>
          <w:numId w:val="49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0"/>
          <w:szCs w:val="20"/>
        </w:rPr>
      </w:pP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len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(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字典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)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获取字典的键值对的数量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---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字典的长度</w:t>
      </w:r>
    </w:p>
    <w:p>
      <w:pPr>
        <w:pStyle w:val="PreformattedText"/>
        <w:numPr>
          <w:ilvl w:val="0"/>
          <w:numId w:val="49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字典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.keys()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所有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key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列表</w:t>
      </w:r>
    </w:p>
    <w:p>
      <w:pPr>
        <w:pStyle w:val="PreformattedText"/>
        <w:numPr>
          <w:ilvl w:val="0"/>
          <w:numId w:val="49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字典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.values()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所有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value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的列表</w:t>
      </w:r>
    </w:p>
    <w:p>
      <w:pPr>
        <w:pStyle w:val="PreformattedText"/>
        <w:numPr>
          <w:ilvl w:val="0"/>
          <w:numId w:val="49"/>
        </w:numPr>
        <w:spacing w:lineRule="auto" w:line="360" w:before="0" w:after="0"/>
        <w:jc w:val="left"/>
        <w:rPr>
          <w:rFonts w:ascii="DejaVu Sans Mono" w:hAnsi="DejaVu Sans Mono"/>
          <w:b w:val="false"/>
          <w:b w:val="false"/>
          <w:b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字典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.items()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所有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(key,value)</w:t>
      </w:r>
      <w:r>
        <w:rPr>
          <w:rFonts w:ascii="DejaVu Sans Mono" w:hAnsi="DejaVu Sans Mono"/>
          <w:b w:val="false"/>
          <w:bCs w:val="false"/>
          <w:color w:val="FF3333"/>
          <w:sz w:val="20"/>
          <w:szCs w:val="20"/>
          <w:highlight w:val="yellow"/>
        </w:rPr>
        <w:t>元组列表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Nimbus Mono L" w:cs="Liberation Mono"/>
          <w:b/>
          <w:b/>
          <w:bCs/>
          <w:color w:val="FF3333"/>
          <w:sz w:val="24"/>
          <w:szCs w:val="24"/>
        </w:rPr>
      </w:pPr>
      <w:r>
        <w:rPr>
          <w:rFonts w:eastAsia="Nimbus Mono L" w:cs="Liberation Mono" w:ascii="DejaVu Sans Mono" w:hAnsi="DejaVu Sans Mono"/>
          <w:b/>
          <w:bCs/>
          <w:color w:val="FF3333"/>
          <w:sz w:val="24"/>
          <w:szCs w:val="24"/>
        </w:rPr>
        <w:t xml:space="preserve">3.2 </w:t>
      </w:r>
      <w:r>
        <w:rPr>
          <w:rFonts w:ascii="DejaVu Sans Mono" w:hAnsi="DejaVu Sans Mono" w:cs="Liberation Mono"/>
          <w:b/>
          <w:bCs/>
          <w:color w:val="FF3333"/>
          <w:sz w:val="24"/>
          <w:szCs w:val="24"/>
        </w:rPr>
        <w:t>变量的定义和应用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Nimbus Mono L" w:cs="Liberation Mono"/>
          <w:b/>
          <w:b/>
          <w:bCs/>
          <w:color w:val="000000"/>
          <w:sz w:val="20"/>
          <w:szCs w:val="20"/>
        </w:rPr>
      </w:pPr>
      <w:r>
        <w:rPr>
          <w:rFonts w:ascii="DejaVu Sans Mono" w:hAnsi="DejaVu Sans Mono" w:cs="Liberation Mono"/>
          <w:b/>
          <w:bCs/>
          <w:color w:val="000000"/>
          <w:sz w:val="20"/>
          <w:szCs w:val="20"/>
        </w:rPr>
        <w:t>注意</w:t>
      </w:r>
      <w:r>
        <w:rPr>
          <w:rFonts w:eastAsia="Nimbus Mono L" w:cs="Liberation Mono" w:ascii="DejaVu Sans Mono" w:hAnsi="DejaVu Sans Mono"/>
          <w:b/>
          <w:bCs/>
          <w:color w:val="000000"/>
          <w:sz w:val="20"/>
          <w:szCs w:val="20"/>
        </w:rPr>
        <w:t>:</w:t>
      </w:r>
      <w:r>
        <w:rPr>
          <w:rFonts w:ascii="DejaVu Sans Mono" w:hAnsi="DejaVu Sans Mono" w:cs="Liberation Mono"/>
          <w:b/>
          <w:bCs/>
          <w:color w:val="000000"/>
          <w:sz w:val="20"/>
          <w:szCs w:val="20"/>
        </w:rPr>
        <w:t>每个键值对各占一行</w:t>
      </w:r>
    </w:p>
    <w:p>
      <w:pPr>
        <w:pStyle w:val="PreformattedText"/>
        <w:spacing w:lineRule="auto" w:line="360" w:before="57" w:after="57"/>
        <w:jc w:val="left"/>
        <w:rPr>
          <w:b/>
          <w:b/>
          <w:bCs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</w:rPr>
        <w:t>字典是无序的数据集合</w:t>
      </w: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</w:rPr>
        <w:t>,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</w:rPr>
        <w:t>使用</w:t>
      </w: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808080"/>
          <w:sz w:val="18"/>
          <w:szCs w:val="18"/>
        </w:rPr>
        <w:t>print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808080"/>
          <w:sz w:val="18"/>
          <w:szCs w:val="18"/>
        </w:rPr>
        <w:t>打印后</w:t>
      </w:r>
      <w:r>
        <w:rPr>
          <w:rFonts w:eastAsia="DejaVu Sans Mono"/>
          <w:b/>
          <w:bCs/>
          <w:i w:val="false"/>
          <w:iCs w:val="false"/>
          <w:color w:val="808080"/>
          <w:sz w:val="18"/>
          <w:szCs w:val="18"/>
        </w:rPr>
        <w:t>通常输出的顺序和定义顺序不一致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xiaoming  ={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"name"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eastAsia="DejaVu Sans Mono"/>
          <w:b/>
          <w:i w:val="false"/>
          <w:iCs w:val="false"/>
          <w:color w:val="008080"/>
          <w:sz w:val="18"/>
          <w:szCs w:val="18"/>
        </w:rPr>
        <w:t>小明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       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"age"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18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       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"gender"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True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       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"height"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1.75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000000"/>
          <w:sz w:val="18"/>
          <w:szCs w:val="18"/>
        </w:rPr>
      </w:pPr>
      <w:r>
        <w:rPr>
          <w:i w:val="false"/>
          <w:iCs w:val="false"/>
          <w:color w:val="000000"/>
          <w:sz w:val="18"/>
          <w:szCs w:val="18"/>
        </w:rPr>
        <w:t xml:space="preserve">            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"weight"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56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}</w:t>
      </w:r>
    </w:p>
    <w:p>
      <w:pPr>
        <w:pStyle w:val="PreformattedText"/>
        <w:spacing w:lineRule="auto" w:line="360" w:before="0" w:after="112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(xiaoming)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 w:eastAsia="Nimbus Mono L" w:cs="Liberation Mono"/>
          <w:b/>
          <w:b/>
          <w:bCs/>
          <w:color w:val="FF3333"/>
          <w:sz w:val="24"/>
          <w:szCs w:val="24"/>
        </w:rPr>
      </w:pPr>
      <w:r>
        <w:rPr>
          <w:rFonts w:eastAsia="Nimbus Mono L" w:cs="Liberation Mono" w:ascii="DejaVu Sans Mono" w:hAnsi="DejaVu Sans Mono"/>
          <w:b/>
          <w:bCs/>
          <w:color w:val="FF3333"/>
          <w:sz w:val="24"/>
          <w:szCs w:val="24"/>
        </w:rPr>
        <w:t xml:space="preserve">3.3 </w:t>
      </w:r>
      <w:r>
        <w:rPr>
          <w:rFonts w:ascii="DejaVu Sans Mono" w:hAnsi="DejaVu Sans Mono" w:cs="Liberation Mono"/>
          <w:b/>
          <w:bCs/>
          <w:color w:val="FF3333"/>
          <w:sz w:val="24"/>
          <w:szCs w:val="24"/>
        </w:rPr>
        <w:t>字典的常用操作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DejaVu Sans Mono" w:cs="Liberation Mono"/>
          <w:b w:val="false"/>
          <w:b w:val="false"/>
          <w:bCs w:val="false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cs="Liberation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xiaoming_dict = {"name": "</w:t>
      </w:r>
      <w:r>
        <w:rPr>
          <w:rFonts w:ascii="DejaVu Sans Mono" w:hAnsi="DejaVu Sans Mono" w:cs="Liberation Mono" w:eastAsia="DejaVu Sans Mono"/>
          <w:b w:val="false"/>
          <w:bCs w:val="false"/>
          <w:i w:val="false"/>
          <w:iCs w:val="false"/>
          <w:color w:val="000000"/>
          <w:sz w:val="20"/>
          <w:szCs w:val="20"/>
        </w:rPr>
        <w:t>小明</w:t>
      </w:r>
      <w:r>
        <w:rPr>
          <w:rFonts w:eastAsia="DejaVu Sans Mono" w:cs="Liberation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"}</w:t>
      </w:r>
    </w:p>
    <w:p>
      <w:pPr>
        <w:pStyle w:val="PreformattedText"/>
        <w:spacing w:before="114" w:after="114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 xml:space="preserve"># 1.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取值   字典名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[key]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(1)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直接取值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print(xiaoming_dict["name"])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 xml:space="preserve">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highlight w:val="yellow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highlight w:val="yellow"/>
        </w:rPr>
        <w:t>不存在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highlight w:val="yellow"/>
        </w:rPr>
        <w:t>程序会报错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!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3333FF"/>
          <w:sz w:val="20"/>
          <w:szCs w:val="20"/>
        </w:rPr>
        <w:t xml:space="preserve"> 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(xiaoming_dict["name123"])</w:t>
      </w:r>
    </w:p>
    <w:p>
      <w:pPr>
        <w:pStyle w:val="PreformattedText"/>
        <w:spacing w:before="114" w:after="114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FF3333"/>
          <w:sz w:val="21"/>
          <w:szCs w:val="21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 xml:space="preserve"> 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 xml:space="preserve">2.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增加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/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修改   字典名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[key] = value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(1)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不存在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会新增键值对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xiaoming_dict[</w:t>
      </w:r>
      <w:r>
        <w:rPr>
          <w:rFonts w:eastAsia="DejaVu Sans Mono" w:ascii="DejaVu Sans Mono" w:hAnsi="DejaVu Sans Mono"/>
          <w:b/>
          <w:i w:val="false"/>
          <w:iCs w:val="false"/>
          <w:color w:val="000000"/>
          <w:sz w:val="20"/>
          <w:szCs w:val="20"/>
        </w:rPr>
        <w:t>"age"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] = 18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(2)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会修改已经存在的键值对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xiaoming_dict[</w:t>
      </w:r>
      <w:r>
        <w:rPr>
          <w:rFonts w:eastAsia="DejaVu Sans Mono" w:ascii="DejaVu Sans Mono" w:hAnsi="DejaVu Sans Mono"/>
          <w:b/>
          <w:i w:val="false"/>
          <w:iCs w:val="false"/>
          <w:color w:val="000000"/>
          <w:sz w:val="20"/>
          <w:szCs w:val="20"/>
        </w:rPr>
        <w:t>"name"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] = </w:t>
      </w:r>
      <w:r>
        <w:rPr>
          <w:rFonts w:eastAsia="DejaVu Sans Mono" w:ascii="DejaVu Sans Mono" w:hAnsi="DejaVu Sans Mono"/>
          <w:b/>
          <w:i w:val="false"/>
          <w:iCs w:val="false"/>
          <w:color w:val="000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0000"/>
          <w:sz w:val="20"/>
          <w:szCs w:val="20"/>
        </w:rPr>
        <w:t>小小明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20"/>
          <w:szCs w:val="20"/>
        </w:rPr>
        <w:t>"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18"/>
          <w:szCs w:val="18"/>
          <w:highlight w:val="yellow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(3)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 xml:space="preserve">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如果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key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存在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不会修改数据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保持原来的值不变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 xml:space="preserve">   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如果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key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不存在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  <w:highlight w:val="yellow"/>
        </w:rPr>
        <w:t>新建键值对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字典</w:t>
      </w:r>
      <w:r>
        <w:rPr>
          <w:rFonts w:eastAsia="DejaVu Sans Mono" w:ascii="DejaVu Sans Mono" w:hAnsi="DejaVu Sans Mono"/>
          <w:b/>
          <w:i w:val="false"/>
          <w:iCs w:val="false"/>
          <w:color w:val="000000"/>
          <w:sz w:val="20"/>
          <w:szCs w:val="20"/>
        </w:rPr>
        <w:t>.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  <w:highlight w:val="magenta"/>
        </w:rPr>
        <w:t>setdefault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(key,value)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0"/>
          <w:szCs w:val="20"/>
        </w:rPr>
      </w:pP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000000"/>
          <w:sz w:val="20"/>
          <w:szCs w:val="20"/>
        </w:rPr>
        <w:t>如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: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20"/>
          <w:szCs w:val="20"/>
        </w:rPr>
        <w:t xml:space="preserve">   #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20"/>
          <w:szCs w:val="20"/>
        </w:rPr>
        <w:t>若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20"/>
          <w:szCs w:val="20"/>
        </w:rPr>
        <w:t>key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20"/>
          <w:szCs w:val="20"/>
        </w:rPr>
        <w:t>不存在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20"/>
          <w:szCs w:val="20"/>
        </w:rPr>
        <w:t>,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20"/>
          <w:szCs w:val="20"/>
        </w:rPr>
        <w:t>新增键值对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 xml:space="preserve">     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xiaoming_dict.setdefault(</w:t>
      </w:r>
      <w:r>
        <w:rPr>
          <w:rFonts w:ascii="DejaVu Sans Mono" w:hAnsi="DejaVu Sans Mono"/>
          <w:b/>
          <w:i w:val="false"/>
          <w:iCs w:val="false"/>
          <w:color w:val="008000"/>
          <w:sz w:val="20"/>
          <w:szCs w:val="20"/>
        </w:rPr>
        <w:t>"age"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/>
          <w:b/>
          <w:i w:val="false"/>
          <w:iCs w:val="false"/>
          <w:color w:val="008000"/>
          <w:sz w:val="20"/>
          <w:szCs w:val="20"/>
        </w:rPr>
        <w:t>"18"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</w:t>
      </w:r>
    </w:p>
    <w:p>
      <w:pPr>
        <w:pStyle w:val="PreformattedText"/>
        <w:spacing w:before="114" w:after="114"/>
        <w:rPr>
          <w:i w:val="false"/>
          <w:i w:val="false"/>
          <w:iCs w:val="false"/>
          <w:color w:val="80808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 xml:space="preserve">     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若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key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存在</w:t>
      </w:r>
      <w:r>
        <w:rPr>
          <w:rFonts w:ascii="DejaVu Sans Mono" w:hAnsi="DejaVu Sans Mono"/>
          <w:i w:val="false"/>
          <w:iCs w:val="false"/>
          <w:color w:val="808080"/>
          <w:sz w:val="20"/>
          <w:szCs w:val="20"/>
        </w:rPr>
        <w:t>,</w:t>
      </w:r>
      <w:r>
        <w:rPr>
          <w:rFonts w:eastAsia="DejaVu Sans Mono"/>
          <w:i w:val="false"/>
          <w:iCs w:val="false"/>
          <w:color w:val="808080"/>
          <w:sz w:val="20"/>
          <w:szCs w:val="20"/>
        </w:rPr>
        <w:t>保持原来的值不变</w:t>
      </w:r>
    </w:p>
    <w:p>
      <w:pPr>
        <w:pStyle w:val="PreformattedText"/>
        <w:spacing w:before="0" w:after="112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 xml:space="preserve">     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xiaoming_dict.setdefault(</w:t>
      </w:r>
      <w:r>
        <w:rPr>
          <w:rFonts w:ascii="DejaVu Sans Mono" w:hAnsi="DejaVu Sans Mono"/>
          <w:b/>
          <w:i w:val="false"/>
          <w:iCs w:val="false"/>
          <w:color w:val="008000"/>
          <w:sz w:val="20"/>
          <w:szCs w:val="20"/>
        </w:rPr>
        <w:t>"age"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/>
          <w:b/>
          <w:i w:val="false"/>
          <w:iCs w:val="false"/>
          <w:color w:val="008000"/>
          <w:sz w:val="20"/>
          <w:szCs w:val="20"/>
        </w:rPr>
        <w:t>"19"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</w:t>
      </w:r>
    </w:p>
    <w:p>
      <w:pPr>
        <w:pStyle w:val="PreformattedText"/>
        <w:spacing w:before="0" w:after="169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# 3.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删除   字典名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.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pop(key)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(1)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则会删除对应的键值对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xiaoming_dict.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pop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("name")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(2)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若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不存在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程序会报错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!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xiaoming_dict.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pop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("name123")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3333FF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3333FF"/>
          <w:sz w:val="20"/>
          <w:szCs w:val="20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(xiaoming_dict)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(3)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 xml:space="preserve">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highlight w:val="yellow"/>
        </w:rPr>
        <w:t>随机删除一个键值对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字典名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.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popitem()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highlight w:val="magenta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magenta"/>
        </w:rPr>
        <w:t>随机删除一对键值对</w:t>
      </w:r>
    </w:p>
    <w:p>
      <w:pPr>
        <w:pStyle w:val="PreformattedText"/>
        <w:spacing w:before="0" w:after="283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xiaoming_dict.popitem()</w:t>
      </w:r>
    </w:p>
    <w:p>
      <w:pPr>
        <w:pStyle w:val="PreformattedText"/>
        <w:spacing w:lineRule="auto" w:line="360" w:before="0" w:after="112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 xml:space="preserve">(4) 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 xml:space="preserve">del </w:t>
      </w:r>
      <w:r>
        <w:rPr>
          <w:rFonts w:ascii="DejaVu Sans Mono" w:hAnsi="DejaVu Sans Mono" w:eastAsia="DejaVu Sans Mono"/>
          <w:i w:val="false"/>
          <w:iCs w:val="false"/>
          <w:color w:val="000000"/>
          <w:sz w:val="21"/>
          <w:szCs w:val="21"/>
          <w:highlight w:val="yellow"/>
        </w:rPr>
        <w:t>字典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 xml:space="preserve">[key] 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yellow"/>
        </w:rPr>
        <w:t>删除指定键值对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,key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yellow"/>
        </w:rPr>
        <w:t>不存在会报错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 xml:space="preserve">del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xiaoming_dict[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20"/>
          <w:szCs w:val="20"/>
        </w:rPr>
        <w:t>"age"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]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</w:rPr>
        <w:t>删除指定键值对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</w:rPr>
        <w:t>,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key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不存在会报错</w:t>
      </w:r>
    </w:p>
    <w:p>
      <w:pPr>
        <w:pStyle w:val="PreformattedText"/>
        <w:spacing w:lineRule="auto" w:line="360" w:before="0" w:after="112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 xml:space="preserve">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 xml:space="preserve">del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xiaoming_dict[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20"/>
          <w:szCs w:val="20"/>
        </w:rPr>
        <w:t>"age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20"/>
          <w:szCs w:val="20"/>
        </w:rPr>
        <w:t>123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]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 w:cs="Liberation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# 4.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所有</w:t>
      </w: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key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的列表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80"/>
          <w:sz w:val="20"/>
          <w:szCs w:val="20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(xiaoming_dict.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keys()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)----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&gt;dict_keys(['name', 'age'])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 w:cs="Liberation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# 5.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所有</w:t>
      </w: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value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列表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80"/>
          <w:sz w:val="20"/>
          <w:szCs w:val="20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(xiaoming_dict.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values()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)----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&gt;dict_values(['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小明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', 18])</w:t>
      </w:r>
    </w:p>
    <w:p>
      <w:pPr>
        <w:pStyle w:val="PreformattedText"/>
        <w:spacing w:lineRule="auto" w:line="360" w:before="114" w:after="114"/>
        <w:rPr>
          <w:rFonts w:ascii="DejaVu Sans Mono" w:hAnsi="DejaVu Sans Mono" w:eastAsia="DejaVu Sans Mono" w:cs="Liberation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# 6.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所有</w:t>
      </w:r>
      <w:r>
        <w:rPr>
          <w:rFonts w:eastAsia="DejaVu Sans Mono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(key,value)</w:t>
      </w:r>
      <w:r>
        <w:rPr>
          <w:rFonts w:ascii="DejaVu Sans Mono" w:hAnsi="DejaVu Sans Mono" w:cs="Liberation Mono" w:eastAsia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元组列表</w:t>
      </w:r>
    </w:p>
    <w:p>
      <w:pPr>
        <w:pStyle w:val="PreformattedText"/>
        <w:spacing w:lineRule="auto" w:line="360" w:before="0" w:after="112"/>
        <w:rPr>
          <w:rFonts w:ascii="DejaVu Sans Mono" w:hAnsi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80"/>
          <w:sz w:val="20"/>
          <w:szCs w:val="20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(xiaoming_dict.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magenta"/>
        </w:rPr>
        <w:t>items()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)----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&gt;dict_items([('name', '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小明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</w:rPr>
        <w:t>'), ('age', 18)])</w:t>
      </w:r>
    </w:p>
    <w:p>
      <w:pPr>
        <w:pStyle w:val="PreformattedText"/>
        <w:spacing w:lineRule="auto" w:line="360" w:before="0" w:after="0"/>
        <w:rPr>
          <w:rFonts w:ascii="DejaVu Sans Mono" w:hAnsi="DejaVu Sans Mono" w:eastAsia="DejaVu Sans Mono"/>
          <w:b/>
          <w:b/>
          <w:bCs/>
          <w:i w:val="false"/>
          <w:i w:val="false"/>
          <w:iCs w:val="false"/>
          <w:color w:val="FF3333"/>
          <w:sz w:val="22"/>
          <w:szCs w:val="22"/>
        </w:rPr>
      </w:pP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2"/>
          <w:szCs w:val="22"/>
        </w:rPr>
        <w:t xml:space="preserve">3.4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2"/>
          <w:szCs w:val="22"/>
        </w:rPr>
        <w:t>字典的其他操作</w:t>
      </w:r>
    </w:p>
    <w:p>
      <w:pPr>
        <w:pStyle w:val="PreformattedText"/>
        <w:spacing w:before="0" w:after="0"/>
        <w:rPr>
          <w:rFonts w:ascii="DejaVu Sans Mono" w:hAnsi="DejaVu Sans Mono" w:eastAsia="DejaVu Sans Mono"/>
          <w:color w:val="000000"/>
          <w:sz w:val="20"/>
          <w:szCs w:val="20"/>
        </w:rPr>
      </w:pP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  <w:u w:val="none"/>
        </w:rPr>
        <w:t>字典名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  <w:u w:val="none"/>
        </w:rPr>
        <w:t>.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  <w:u w:val="none"/>
        </w:rPr>
        <w:t>按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  <w:u w:val="none"/>
        </w:rPr>
        <w:t>TAB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  <w:u w:val="none"/>
        </w:rPr>
        <w:t>键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u w:val="none"/>
        </w:rPr>
        <w:t>可以查询字典的常用方法</w:t>
      </w:r>
    </w:p>
    <w:p>
      <w:pPr>
        <w:pStyle w:val="PreformattedText"/>
        <w:spacing w:before="0" w:after="169"/>
        <w:rPr>
          <w:rFonts w:ascii="DejaVu Sans Mono" w:hAnsi="DejaVu Sans Mono" w:eastAsia="DejaVu Sans Mono"/>
          <w:color w:val="000000"/>
          <w:sz w:val="20"/>
          <w:szCs w:val="20"/>
        </w:rPr>
      </w:pPr>
      <w:r>
        <w:rPr>
          <w:rFonts w:eastAsia="DejaVu Sans Mono" w:ascii="DejaVu Sans Mono" w:hAnsi="DejaVu Sans Mono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132080</wp:posOffset>
            </wp:positionH>
            <wp:positionV relativeFrom="paragraph">
              <wp:posOffset>56515</wp:posOffset>
            </wp:positionV>
            <wp:extent cx="5268595" cy="1297305"/>
            <wp:effectExtent l="0" t="0" r="0" b="0"/>
            <wp:wrapSquare wrapText="largest"/>
            <wp:docPr id="48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240" w:before="0" w:after="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u w:val="none"/>
        </w:rPr>
        <w:t>xiaoming_dict = {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u w:val="none"/>
        </w:rPr>
        <w:t>"name"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u w:val="none"/>
        </w:rPr>
        <w:t xml:space="preserve">: 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u w:val="none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80"/>
          <w:sz w:val="18"/>
          <w:szCs w:val="18"/>
          <w:u w:val="none"/>
        </w:rPr>
        <w:t>小明</w:t>
      </w:r>
      <w:r>
        <w:rPr>
          <w:rFonts w:eastAsia="DejaVu Sans Mono" w:ascii="DejaVu Sans Mono" w:hAnsi="DejaVu Sans Mono"/>
          <w:b/>
          <w:i w:val="false"/>
          <w:iCs w:val="false"/>
          <w:color w:val="008080"/>
          <w:sz w:val="18"/>
          <w:szCs w:val="18"/>
          <w:u w:val="none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  <w:u w:val="none"/>
        </w:rPr>
        <w:t>}</w:t>
      </w:r>
    </w:p>
    <w:p>
      <w:pPr>
        <w:pStyle w:val="PreformattedText"/>
        <w:spacing w:before="114" w:after="114"/>
        <w:rPr>
          <w:i w:val="false"/>
          <w:i w:val="false"/>
          <w:iCs w:val="false"/>
          <w:color w:val="FF3333"/>
          <w:sz w:val="20"/>
          <w:szCs w:val="20"/>
        </w:rPr>
      </w:pPr>
      <w:r>
        <w:rPr>
          <w:rFonts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# 1.</w:t>
      </w:r>
      <w:r>
        <w:rPr>
          <w:rFonts w:eastAsia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 xml:space="preserve">统计键值对的数量     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 xml:space="preserve"> 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len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(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字典名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)</w:t>
      </w:r>
    </w:p>
    <w:p>
      <w:pPr>
        <w:pStyle w:val="PreformattedText"/>
        <w:spacing w:before="114" w:after="114"/>
        <w:rPr>
          <w:i w:val="false"/>
          <w:i w:val="false"/>
          <w:iCs w:val="false"/>
          <w:color w:val="FF3333"/>
          <w:sz w:val="20"/>
          <w:szCs w:val="20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print(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magenta"/>
        </w:rPr>
        <w:t>len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(xiaoming_dict))--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&gt;1</w:t>
      </w:r>
    </w:p>
    <w:p>
      <w:pPr>
        <w:pStyle w:val="PreformattedText"/>
        <w:spacing w:before="114" w:after="114"/>
        <w:rPr>
          <w:b/>
          <w:b/>
          <w:bCs/>
          <w:i w:val="false"/>
          <w:i w:val="false"/>
          <w:i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# 2.</w:t>
      </w:r>
      <w:r>
        <w:rPr>
          <w:rFonts w:eastAsia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 xml:space="preserve">合并两个或多个字典   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 xml:space="preserve"> 字典名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.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update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()</w:t>
      </w:r>
    </w:p>
    <w:p>
      <w:pPr>
        <w:pStyle w:val="PreformattedText"/>
        <w:spacing w:before="57" w:after="57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temp_dict = {</w:t>
      </w:r>
      <w:r>
        <w:rPr>
          <w:rFonts w:ascii="DejaVu Sans Mono" w:hAnsi="DejaVu Sans Mono"/>
          <w:b/>
          <w:i w:val="false"/>
          <w:iCs w:val="false"/>
          <w:color w:val="008080"/>
          <w:sz w:val="18"/>
          <w:szCs w:val="18"/>
        </w:rPr>
        <w:t>"age"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18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}</w:t>
      </w:r>
    </w:p>
    <w:p>
      <w:pPr>
        <w:pStyle w:val="PreformattedText"/>
        <w:spacing w:before="57" w:after="57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xiaoming_dict.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magenta"/>
        </w:rPr>
        <w:t>update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(temp_dict)--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&gt;{'name': '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小明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', 'age': 18}</w:t>
      </w:r>
    </w:p>
    <w:p>
      <w:pPr>
        <w:pStyle w:val="PreformattedText"/>
        <w:spacing w:before="114" w:after="114"/>
        <w:rPr>
          <w:b/>
          <w:b/>
          <w:bCs/>
          <w:i w:val="false"/>
          <w:i w:val="false"/>
          <w:iCs w:val="false"/>
          <w:color w:val="FF3333"/>
          <w:sz w:val="20"/>
          <w:szCs w:val="20"/>
          <w:highlight w:val="yellow"/>
        </w:rPr>
      </w:pPr>
      <w:r>
        <w:rPr>
          <w:rFonts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# 3.</w:t>
      </w:r>
      <w:r>
        <w:rPr>
          <w:rFonts w:eastAsia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 xml:space="preserve">清空字典    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white"/>
        </w:rPr>
        <w:t>字典名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white"/>
        </w:rPr>
        <w:t>.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clear</w:t>
      </w:r>
      <w:r>
        <w:rPr>
          <w:rFonts w:eastAsia="DejaVu Sans Mono"/>
          <w:b/>
          <w:bCs/>
          <w:i w:val="false"/>
          <w:iCs w:val="false"/>
          <w:color w:val="000000"/>
          <w:sz w:val="20"/>
          <w:szCs w:val="20"/>
          <w:highlight w:val="yellow"/>
        </w:rPr>
        <w:t>()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xiaoming_dict.clear()</w:t>
      </w:r>
    </w:p>
    <w:p>
      <w:pPr>
        <w:pStyle w:val="PreformattedText"/>
        <w:spacing w:lineRule="auto" w:line="276" w:before="0" w:after="283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(xiaoming_dict)---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&gt;{}</w:t>
      </w:r>
    </w:p>
    <w:p>
      <w:pPr>
        <w:pStyle w:val="PreformattedText"/>
        <w:spacing w:lineRule="auto" w:line="276" w:before="0" w:after="55"/>
        <w:rPr>
          <w:rFonts w:ascii="DejaVu Sans Mono" w:hAnsi="DejaVu Sans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 xml:space="preserve">3.5 </w:t>
      </w:r>
      <w:r>
        <w:rPr>
          <w:rFonts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循环遍历</w:t>
      </w:r>
      <w:r>
        <w:rPr>
          <w:rFonts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>---for</w:t>
      </w:r>
    </w:p>
    <w:p>
      <w:pPr>
        <w:pStyle w:val="PreformattedText"/>
        <w:spacing w:before="114" w:after="114"/>
        <w:rPr>
          <w:b w:val="false"/>
          <w:b w:val="false"/>
          <w:bCs w:val="false"/>
          <w:i w:val="false"/>
          <w:i w:val="false"/>
          <w:iCs w:val="false"/>
          <w:color w:val="000000"/>
          <w:sz w:val="21"/>
          <w:szCs w:val="21"/>
          <w:highlight w:val="magenta"/>
        </w:rPr>
      </w:pP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magenta"/>
        </w:rPr>
        <w:t xml:space="preserve"># </w:t>
      </w:r>
      <w:r>
        <w:rPr>
          <w:rFonts w:eastAsia="DejaVu Sans Mono"/>
          <w:b w:val="false"/>
          <w:bCs w:val="false"/>
          <w:i w:val="false"/>
          <w:iCs w:val="false"/>
          <w:color w:val="000000"/>
          <w:sz w:val="21"/>
          <w:szCs w:val="21"/>
          <w:highlight w:val="magenta"/>
        </w:rPr>
        <w:t>变量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magenta"/>
        </w:rPr>
        <w:t>k</w:t>
      </w:r>
      <w:r>
        <w:rPr>
          <w:rFonts w:eastAsia="DejaVu Sans Mono"/>
          <w:b w:val="false"/>
          <w:bCs w:val="false"/>
          <w:i w:val="false"/>
          <w:iCs w:val="false"/>
          <w:color w:val="000000"/>
          <w:sz w:val="21"/>
          <w:szCs w:val="21"/>
          <w:highlight w:val="magenta"/>
        </w:rPr>
        <w:t>是每一次循环中获得的键值对的</w:t>
      </w:r>
      <w:r>
        <w:rPr>
          <w:rFonts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key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 xml:space="preserve">for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k 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 xml:space="preserve">in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xiaoming_dict:</w:t>
      </w:r>
    </w:p>
    <w:p>
      <w:pPr>
        <w:pStyle w:val="PreformattedText"/>
        <w:spacing w:lineRule="auto" w:line="360" w:before="0" w:after="55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000000"/>
          <w:sz w:val="21"/>
          <w:szCs w:val="21"/>
        </w:rPr>
        <w:t xml:space="preserve">    </w:t>
      </w:r>
      <w:r>
        <w:rPr>
          <w:rFonts w:ascii="DejaVu Sans Mono" w:hAnsi="DejaVu Sans Mono"/>
          <w:i w:val="false"/>
          <w:iCs w:val="false"/>
          <w:color w:val="000080"/>
          <w:sz w:val="21"/>
          <w:szCs w:val="21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 xml:space="preserve">"%s - %s"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% (k,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magenta"/>
        </w:rPr>
        <w:t>xiaoming_dict[k]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))</w:t>
      </w:r>
    </w:p>
    <w:p>
      <w:pPr>
        <w:pStyle w:val="PreformattedText"/>
        <w:spacing w:lineRule="auto" w:line="360" w:before="0" w:after="0"/>
        <w:rPr>
          <w:rFonts w:ascii="DejaVu Sans Mono" w:hAnsi="DejaVu Sans Mono" w:eastAsia="Nimbus Mono L" w:cs="Liberation Mono"/>
          <w:b/>
          <w:b/>
          <w:bCs/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eastAsia="Nimbus Mono L" w:cs="Liberation Mono" w:ascii="DejaVu Sans Mono" w:hAnsi="DejaVu Sans Mono"/>
          <w:b/>
          <w:bCs/>
          <w:i w:val="false"/>
          <w:iCs w:val="false"/>
          <w:color w:val="FF3333"/>
          <w:sz w:val="21"/>
          <w:szCs w:val="21"/>
          <w:highlight w:val="yellow"/>
        </w:rPr>
        <w:t xml:space="preserve">3.6 </w:t>
      </w:r>
      <w:r>
        <w:rPr>
          <w:rFonts w:ascii="DejaVu Sans Mono" w:hAnsi="DejaVu Sans Mono" w:cs="Liberation Mono"/>
          <w:b/>
          <w:bCs/>
          <w:i w:val="false"/>
          <w:iCs w:val="false"/>
          <w:color w:val="FF3333"/>
          <w:sz w:val="21"/>
          <w:szCs w:val="21"/>
          <w:highlight w:val="yellow"/>
        </w:rPr>
        <w:t>应用场景</w:t>
      </w:r>
    </w:p>
    <w:p>
      <w:pPr>
        <w:pStyle w:val="PreformattedText"/>
        <w:spacing w:lineRule="auto" w:line="240" w:before="0" w:after="112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Nimbus Mono L" w:cs="Liberation Mono" w:ascii="DejaVu Sans Mono" w:hAnsi="DejaVu Sans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 xml:space="preserve">  </w:t>
      </w:r>
      <w:r>
        <w:rPr>
          <w:rFonts w:ascii="DejaVu Sans Mono" w:hAnsi="DejaVu Sans Mono" w:cs="Liberation Mono"/>
          <w:b w:val="false"/>
          <w:bCs w:val="false"/>
          <w:i w:val="false"/>
          <w:iCs w:val="false"/>
          <w:color w:val="000000"/>
          <w:sz w:val="21"/>
          <w:szCs w:val="21"/>
          <w:highlight w:val="yellow"/>
        </w:rPr>
        <w:t>尽管可以使用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for in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循环遍历</w:t>
      </w:r>
    </w:p>
    <w:p>
      <w:pPr>
        <w:pStyle w:val="PreformattedText"/>
        <w:spacing w:lineRule="auto" w:line="240" w:before="0" w:after="112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但是在开发中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更多的</w:t>
      </w:r>
      <w:r>
        <w:rPr>
          <w:rFonts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应用场景是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:</w:t>
      </w:r>
    </w:p>
    <w:p>
      <w:pPr>
        <w:pStyle w:val="PreformattedText"/>
        <w:spacing w:lineRule="auto" w:line="240" w:before="0" w:after="112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     </w:t>
      </w:r>
      <w:bookmarkStart w:id="13" w:name="__DdeLink__5435_248486628"/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使用多个键值对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存储描述一个物体的相关信息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---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描述更复杂的数据信息</w:t>
      </w:r>
    </w:p>
    <w:p>
      <w:pPr>
        <w:pStyle w:val="PreformattedText"/>
        <w:spacing w:lineRule="auto" w:line="240" w:before="0" w:after="112"/>
        <w:rPr>
          <w:i w:val="false"/>
          <w:i w:val="false"/>
          <w:iCs w:val="false"/>
          <w:color w:val="000000"/>
          <w:sz w:val="21"/>
          <w:szCs w:val="21"/>
          <w:highlight w:val="magenta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    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将多个字典放在一个列表中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再进行遍历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,</w:t>
      </w:r>
      <w:bookmarkEnd w:id="13"/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yellow"/>
        </w:rPr>
        <w:t>在循环体内部对每个字典进行相同的操作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card_list =</w:t>
      </w:r>
      <w:r>
        <w:rPr>
          <w:rFonts w:eastAsia="DejaVu Sans Mono" w:ascii="DejaVu Sans Mono" w:hAnsi="DejaVu Sans Mono"/>
          <w:i w:val="false"/>
          <w:iCs w:val="false"/>
          <w:color w:val="FF3333"/>
          <w:sz w:val="18"/>
          <w:szCs w:val="18"/>
        </w:rPr>
        <w:t>[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color w:val="00000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</w:t>
      </w:r>
      <w:r>
        <w:rPr>
          <w:rFonts w:eastAsia="DejaVu Sans Mono" w:ascii="DejaVu Sans Mono" w:hAnsi="DejaVu Sans Mono"/>
          <w:b w:val="false"/>
          <w:bCs w:val="false"/>
          <w:color w:val="6666FF"/>
          <w:sz w:val="18"/>
          <w:szCs w:val="18"/>
        </w:rPr>
        <w:t>{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"name": "</w:t>
      </w:r>
      <w:r>
        <w:rPr>
          <w:rFonts w:ascii="DejaVu Sans Mono" w:hAnsi="DejaVu Sans Mono" w:eastAsia="DejaVu Sans Mono"/>
          <w:b w:val="false"/>
          <w:bCs w:val="false"/>
          <w:color w:val="000000"/>
          <w:sz w:val="18"/>
          <w:szCs w:val="18"/>
        </w:rPr>
        <w:t>小明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",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"age": 18,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"gender": True</w:t>
      </w:r>
      <w:r>
        <w:rPr>
          <w:rFonts w:eastAsia="DejaVu Sans Mono" w:ascii="DejaVu Sans Mono" w:hAnsi="DejaVu Sans Mono"/>
          <w:b w:val="false"/>
          <w:bCs w:val="false"/>
          <w:color w:val="6666FF"/>
          <w:sz w:val="18"/>
          <w:szCs w:val="18"/>
        </w:rPr>
        <w:t>}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 w:val="false"/>
          <w:bCs w:val="false"/>
          <w:color w:val="33FF99"/>
          <w:sz w:val="18"/>
          <w:szCs w:val="18"/>
          <w:highlight w:val="white"/>
        </w:rPr>
        <w:t>{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"name": "</w:t>
      </w:r>
      <w:r>
        <w:rPr>
          <w:rFonts w:ascii="DejaVu Sans Mono" w:hAnsi="DejaVu Sans Mono" w:eastAsia="DejaVu Sans Mono"/>
          <w:b w:val="false"/>
          <w:bCs w:val="false"/>
          <w:color w:val="000000"/>
          <w:sz w:val="18"/>
          <w:szCs w:val="18"/>
        </w:rPr>
        <w:t>小丽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",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"age": 15,</w:t>
      </w:r>
    </w:p>
    <w:p>
      <w:pPr>
        <w:pStyle w:val="PreformattedText"/>
        <w:spacing w:lineRule="auto" w:line="276" w:before="57" w:after="57"/>
        <w:rPr>
          <w:rFonts w:ascii="DejaVu Sans Mono" w:hAnsi="DejaVu Sans Mono" w:eastAsia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eastAsia="DejaVu Sans Mono" w:ascii="DejaVu Sans Mono" w:hAnsi="DejaVu Sans Mono"/>
          <w:b w:val="false"/>
          <w:bCs w:val="false"/>
          <w:color w:val="000000"/>
          <w:sz w:val="18"/>
          <w:szCs w:val="18"/>
        </w:rPr>
        <w:t>"gender": False</w:t>
      </w:r>
      <w:r>
        <w:rPr>
          <w:rFonts w:eastAsia="DejaVu Sans Mono" w:ascii="DejaVu Sans Mono" w:hAnsi="DejaVu Sans Mono"/>
          <w:b w:val="false"/>
          <w:bCs w:val="false"/>
          <w:color w:val="33FF99"/>
          <w:sz w:val="18"/>
          <w:szCs w:val="18"/>
        </w:rPr>
        <w:t>}</w:t>
      </w:r>
      <w:r>
        <w:rPr>
          <w:rFonts w:eastAsia="DejaVu Sans Mono" w:ascii="DejaVu Sans Mono" w:hAnsi="DejaVu Sans Mono"/>
          <w:b w:val="false"/>
          <w:bCs w:val="false"/>
          <w:color w:val="FF3333"/>
          <w:sz w:val="18"/>
          <w:szCs w:val="18"/>
        </w:rPr>
        <w:t>]</w:t>
      </w:r>
    </w:p>
    <w:p>
      <w:pPr>
        <w:pStyle w:val="PreformattedText"/>
        <w:spacing w:lineRule="auto" w:line="360" w:before="57" w:after="57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</w:rPr>
        <w:t>循环遍历列表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00"/>
          <w:sz w:val="18"/>
          <w:szCs w:val="18"/>
        </w:rPr>
        <w:t xml:space="preserve">for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card_info </w:t>
      </w:r>
      <w:r>
        <w:rPr>
          <w:rFonts w:eastAsia="DejaVu Sans Mono" w:ascii="DejaVu Sans Mono" w:hAnsi="DejaVu Sans Mono"/>
          <w:b/>
          <w:i w:val="false"/>
          <w:iCs w:val="false"/>
          <w:color w:val="000000"/>
          <w:sz w:val="18"/>
          <w:szCs w:val="18"/>
        </w:rPr>
        <w:t xml:space="preserve">in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card_list:</w:t>
      </w:r>
    </w:p>
    <w:p>
      <w:pPr>
        <w:pStyle w:val="PreformattedText"/>
        <w:spacing w:lineRule="auto" w:line="360" w:before="0" w:after="22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print(card_info)</w:t>
      </w:r>
    </w:p>
    <w:p>
      <w:pPr>
        <w:pStyle w:val="PreformattedText"/>
        <w:spacing w:lineRule="auto" w:line="360" w:before="0" w:after="112"/>
        <w:jc w:val="cente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4.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字符串</w:t>
      </w:r>
    </w:p>
    <w:p>
      <w:pPr>
        <w:pStyle w:val="PreformattedText"/>
        <w:spacing w:lineRule="auto" w:line="360" w:before="0" w:after="0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 xml:space="preserve">4.1 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字符串的定义</w:t>
      </w:r>
    </w:p>
    <w:p>
      <w:pPr>
        <w:pStyle w:val="PreformattedText"/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 xml:space="preserve">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字符串是一串字符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是编程语言中表示文本的数据类型</w:t>
      </w:r>
    </w:p>
    <w:p>
      <w:pPr>
        <w:pStyle w:val="PreformattedText"/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 xml:space="preserve">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python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中可以用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一对双引号””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或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一对单引号’’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来定义字符串</w:t>
      </w:r>
    </w:p>
    <w:p>
      <w:pPr>
        <w:pStyle w:val="PreformattedText"/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 xml:space="preserve">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虽然可以使用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\”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或者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\’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来做字符串的转义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但实际开发中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:</w:t>
      </w:r>
    </w:p>
    <w:p>
      <w:pPr>
        <w:pStyle w:val="PreformattedText"/>
        <w:numPr>
          <w:ilvl w:val="0"/>
          <w:numId w:val="50"/>
        </w:numPr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如果字符串内部需要使用”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可以用’来定义字符串</w:t>
      </w:r>
    </w:p>
    <w:p>
      <w:pPr>
        <w:pStyle w:val="PreformattedText"/>
        <w:numPr>
          <w:ilvl w:val="0"/>
          <w:numId w:val="50"/>
        </w:numPr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如果字符串内部需要使用’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可以用”来定义字符串</w:t>
      </w:r>
    </w:p>
    <w:p>
      <w:pPr>
        <w:pStyle w:val="PreformattedText"/>
        <w:numPr>
          <w:ilvl w:val="0"/>
          <w:numId w:val="50"/>
        </w:numPr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用索引来获取字符串中指定位置的字符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索引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从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0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开始</w:t>
      </w:r>
    </w:p>
    <w:p>
      <w:pPr>
        <w:pStyle w:val="PreformattedText"/>
        <w:numPr>
          <w:ilvl w:val="0"/>
          <w:numId w:val="50"/>
        </w:numPr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可以使用</w:t>
      </w: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for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循环来遍历字符串中的每一字符</w:t>
      </w:r>
    </w:p>
    <w:p>
      <w:pPr>
        <w:pStyle w:val="PreformattedText"/>
        <w:numPr>
          <w:ilvl w:val="0"/>
          <w:numId w:val="50"/>
        </w:numPr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大多数编程语言都是使用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  <w:highlight w:val="yellow"/>
        </w:rPr>
        <w:t>””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来定义字符串</w:t>
      </w:r>
    </w:p>
    <w:p>
      <w:pPr>
        <w:pStyle w:val="PreformattedText"/>
        <w:spacing w:lineRule="auto" w:line="240" w:before="57" w:after="112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2"/>
          <w:szCs w:val="22"/>
        </w:rPr>
        <w:t xml:space="preserve">4.2 </w:t>
      </w:r>
      <w:r>
        <w:rPr>
          <w:rFonts w:ascii="DejaVu Sans Mono" w:hAnsi="DejaVu Sans Mono" w:eastAsia="DejaVu Sans Mono"/>
          <w:i w:val="false"/>
          <w:iCs w:val="false"/>
          <w:color w:val="000000"/>
          <w:sz w:val="22"/>
          <w:szCs w:val="22"/>
        </w:rPr>
        <w:t>字符串的统计操作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hello_str =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"hello hello"</w:t>
      </w:r>
    </w:p>
    <w:p>
      <w:pPr>
        <w:pStyle w:val="PreformattedText"/>
        <w:spacing w:lineRule="auto" w:line="360" w:before="57" w:after="57"/>
        <w:rPr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 xml:space="preserve">1. </w:t>
      </w:r>
      <w:r>
        <w:rPr>
          <w:rFonts w:eastAsia="DejaVu Sans Mono"/>
          <w:i w:val="false"/>
          <w:iCs w:val="false"/>
          <w:color w:val="000000"/>
          <w:sz w:val="20"/>
          <w:szCs w:val="20"/>
          <w:highlight w:val="yellow"/>
        </w:rPr>
        <w:t>统计字符串的长度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i w:val="false"/>
          <w:iCs w:val="false"/>
          <w:color w:val="000080"/>
          <w:sz w:val="18"/>
          <w:szCs w:val="18"/>
          <w:highlight w:val="yellow"/>
        </w:rPr>
        <w:t>len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(hello_str))</w:t>
      </w:r>
    </w:p>
    <w:p>
      <w:pPr>
        <w:pStyle w:val="PreformattedText"/>
        <w:spacing w:lineRule="auto" w:line="360" w:before="57" w:after="57"/>
        <w:rPr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 xml:space="preserve">2. </w:t>
      </w:r>
      <w:r>
        <w:rPr>
          <w:rFonts w:eastAsia="DejaVu Sans Mono"/>
          <w:i w:val="false"/>
          <w:iCs w:val="false"/>
          <w:color w:val="000000"/>
          <w:sz w:val="20"/>
          <w:szCs w:val="20"/>
          <w:highlight w:val="yellow"/>
        </w:rPr>
        <w:t>统计小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(</w:t>
      </w:r>
      <w:r>
        <w:rPr>
          <w:rFonts w:eastAsia="DejaVu Sans Mono"/>
          <w:i w:val="false"/>
          <w:iCs w:val="false"/>
          <w:color w:val="000000"/>
          <w:sz w:val="20"/>
          <w:szCs w:val="20"/>
          <w:highlight w:val="yellow"/>
        </w:rPr>
        <w:t>子</w:t>
      </w:r>
      <w:r>
        <w:rPr>
          <w:rFonts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)</w:t>
      </w:r>
      <w:r>
        <w:rPr>
          <w:rFonts w:eastAsia="DejaVu Sans Mono"/>
          <w:i w:val="false"/>
          <w:iCs w:val="false"/>
          <w:color w:val="000000"/>
          <w:sz w:val="20"/>
          <w:szCs w:val="20"/>
          <w:highlight w:val="yellow"/>
        </w:rPr>
        <w:t>字符串出现的次数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(hello_str.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count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</w:rPr>
        <w:t>"llo"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若子字符串不存在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不会报错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统计次数为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0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(hello_str.count(</w:t>
      </w: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</w:rPr>
        <w:t>"abc"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从开始位置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2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到结束位置</w:t>
      </w: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6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子字符串出现的次数</w:t>
      </w:r>
    </w:p>
    <w:p>
      <w:pPr>
        <w:pStyle w:val="PreformattedText"/>
        <w:spacing w:before="0" w:after="283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(hello_str.count(</w:t>
      </w: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</w:rPr>
        <w:t>"llo"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2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6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 w:before="57" w:after="57"/>
        <w:rPr>
          <w:rFonts w:ascii="Liberation Mono" w:hAnsi="Liberation Mono" w:eastAsia="DejaVu Sans Mono" w:cs="Liberation Mono"/>
          <w:i w:val="false"/>
          <w:i w:val="false"/>
          <w:iCs w:val="false"/>
          <w:color w:val="000000"/>
          <w:sz w:val="20"/>
          <w:szCs w:val="20"/>
          <w:highlight w:val="yellow"/>
        </w:rPr>
      </w:pPr>
      <w:r>
        <w:rPr>
          <w:rFonts w:eastAsia="DejaVu Sans Mono" w:cs="Liberation Mono"/>
          <w:i w:val="false"/>
          <w:iCs w:val="false"/>
          <w:color w:val="000000"/>
          <w:sz w:val="20"/>
          <w:szCs w:val="20"/>
          <w:highlight w:val="yellow"/>
        </w:rPr>
        <w:t>3.</w:t>
      </w:r>
      <w:r>
        <w:rPr>
          <w:rFonts w:ascii="Liberation Mono" w:hAnsi="Liberation Mono" w:cs="Liberation Mono" w:eastAsia="DejaVu Sans Mono"/>
          <w:i w:val="false"/>
          <w:iCs w:val="false"/>
          <w:color w:val="000000"/>
          <w:sz w:val="20"/>
          <w:szCs w:val="20"/>
          <w:highlight w:val="yellow"/>
        </w:rPr>
        <w:t>某一子字符串出现的位置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(hello_str.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index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</w:rPr>
        <w:t>"llo"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  <w:highlight w:val="yellow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 xml:space="preserve">  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从开始位置到结束位置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子字符串</w:t>
      </w:r>
      <w:r>
        <w:rPr>
          <w:rFonts w:ascii="DejaVu Sans Mono" w:hAnsi="DejaVu Sans Mono" w:eastAsia="DejaVu Sans Mono"/>
          <w:i w:val="false"/>
          <w:iCs w:val="false"/>
          <w:color w:val="000000"/>
          <w:sz w:val="18"/>
          <w:szCs w:val="18"/>
          <w:highlight w:val="yellow"/>
        </w:rPr>
        <w:t>首次</w:t>
      </w:r>
      <w:r>
        <w:rPr>
          <w:rFonts w:ascii="DejaVu Sans Mono" w:hAnsi="DejaVu Sans Mono" w:eastAsia="DejaVu Sans Mono"/>
          <w:i w:val="false"/>
          <w:iCs w:val="false"/>
          <w:color w:val="808080"/>
          <w:sz w:val="18"/>
          <w:szCs w:val="18"/>
          <w:highlight w:val="yellow"/>
        </w:rPr>
        <w:t>出现的位置</w:t>
      </w:r>
    </w:p>
    <w:p>
      <w:pPr>
        <w:pStyle w:val="PreformattedText"/>
        <w:spacing w:before="0" w:after="112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   </w:t>
      </w: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(hello_str.index(</w:t>
      </w: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</w:rPr>
        <w:t>"llo"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,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1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ascii="DejaVu Sans Mono" w:hAnsi="DejaVu Sans Mono"/>
          <w:i w:val="false"/>
          <w:iCs w:val="false"/>
          <w:color w:val="0000FF"/>
          <w:sz w:val="18"/>
          <w:szCs w:val="18"/>
        </w:rPr>
        <w:t>6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 xml:space="preserve"># </w:t>
      </w:r>
      <w:r>
        <w:rPr>
          <w:rFonts w:eastAsia="DejaVu Sans Mono"/>
          <w:i w:val="false"/>
          <w:iCs w:val="false"/>
          <w:color w:val="000000"/>
          <w:sz w:val="18"/>
          <w:szCs w:val="18"/>
          <w:highlight w:val="yellow"/>
        </w:rPr>
        <w:t>若子字符串不存在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,</w:t>
      </w:r>
      <w:r>
        <w:rPr>
          <w:rFonts w:eastAsia="DejaVu Sans Mono"/>
          <w:i w:val="false"/>
          <w:iCs w:val="false"/>
          <w:color w:val="000000"/>
          <w:sz w:val="18"/>
          <w:szCs w:val="18"/>
          <w:highlight w:val="yellow"/>
        </w:rPr>
        <w:t>程序报错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  <w:highlight w:val="yellow"/>
        </w:rPr>
        <w:t>!</w:t>
      </w:r>
    </w:p>
    <w:p>
      <w:pPr>
        <w:pStyle w:val="PreformattedText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   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print(hello_str.index("abc"))</w:t>
      </w:r>
    </w:p>
    <w:p>
      <w:pPr>
        <w:pStyle w:val="PreformattedText"/>
        <w:spacing w:lineRule="auto" w:line="360" w:before="57" w:after="112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4.3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字符串的常用操作</w:t>
      </w:r>
    </w:p>
    <w:p>
      <w:pPr>
        <w:pStyle w:val="PreformattedText"/>
        <w:spacing w:lineRule="auto" w:line="360" w:before="0" w:after="112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  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在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red"/>
        </w:rPr>
        <w:t>ipython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中定义一个字符串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输入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highlight w:val="yellow"/>
        </w:rPr>
        <w:t>字符串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 xml:space="preserve">. 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按住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TAB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键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可以查看自付出你的所有操作</w:t>
      </w:r>
    </w:p>
    <w:p>
      <w:pPr>
        <w:pStyle w:val="PreformattedText"/>
        <w:spacing w:lineRule="auto" w:line="360" w:before="0" w:after="112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5770" cy="3157220"/>
            <wp:effectExtent l="0" t="0" r="0" b="0"/>
            <wp:wrapSquare wrapText="largest"/>
            <wp:docPr id="49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1)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判断类型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(9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</w:rPr>
        <w:t>个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)</w:t>
      </w:r>
    </w:p>
    <w:p>
      <w:pPr>
        <w:pStyle w:val="PreformattedText"/>
        <w:spacing w:lineRule="auto" w:line="276" w:before="0" w:after="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  <w:u w:val="none"/>
        </w:rPr>
      </w:pPr>
      <w: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191135</wp:posOffset>
            </wp:positionH>
            <wp:positionV relativeFrom="paragraph">
              <wp:posOffset>-81280</wp:posOffset>
            </wp:positionV>
            <wp:extent cx="5738495" cy="3559175"/>
            <wp:effectExtent l="0" t="0" r="0" b="0"/>
            <wp:wrapSquare wrapText="largest"/>
            <wp:docPr id="50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  <w:u w:val="none"/>
        </w:rPr>
        <w:t># str = " \t\n\r"</w:t>
      </w:r>
    </w:p>
    <w:p>
      <w:pPr>
        <w:pStyle w:val="PreformattedText"/>
        <w:spacing w:lineRule="auto" w:line="276" w:before="114" w:after="114"/>
        <w:rPr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 xml:space="preserve"># 1. 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判断是否只包含空格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,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则返回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True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</w:rPr>
        <w:t># print(str.isspace())</w:t>
      </w:r>
    </w:p>
    <w:p>
      <w:pPr>
        <w:pStyle w:val="PreformattedText"/>
        <w:spacing w:before="57" w:after="57"/>
        <w:rPr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 xml:space="preserve"># 2. 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判断是否字符串中的字符是否为字母或者数字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,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则返回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True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</w:rPr>
        <w:t># str = "adn35"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</w:rPr>
        <w:t># print(str.isalnum())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</w:rPr>
        <w:t># str = "adf"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8080"/>
          <w:sz w:val="21"/>
          <w:szCs w:val="21"/>
        </w:rPr>
        <w:t># print(str.isalnum())</w:t>
      </w:r>
    </w:p>
    <w:p>
      <w:pPr>
        <w:pStyle w:val="PreformattedText"/>
        <w:spacing w:before="114" w:after="114"/>
        <w:rPr>
          <w:i w:val="false"/>
          <w:i w:val="false"/>
          <w:iCs w:val="false"/>
          <w:color w:val="FF3333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# 3.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判断所有字符都是字母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,</w:t>
      </w:r>
      <w:r>
        <w:rPr>
          <w:rFonts w:eastAsia="DejaVu Sans Mono"/>
          <w:i w:val="false"/>
          <w:iCs w:val="false"/>
          <w:color w:val="FF3333"/>
          <w:sz w:val="21"/>
          <w:szCs w:val="21"/>
          <w:highlight w:val="yellow"/>
        </w:rPr>
        <w:t>则返回</w:t>
      </w:r>
      <w:r>
        <w:rPr>
          <w:rFonts w:ascii="DejaVu Sans Mono" w:hAnsi="DejaVu Sans Mono"/>
          <w:i w:val="false"/>
          <w:iCs w:val="false"/>
          <w:color w:val="FF3333"/>
          <w:sz w:val="21"/>
          <w:szCs w:val="21"/>
          <w:highlight w:val="yellow"/>
        </w:rPr>
        <w:t>True</w:t>
      </w:r>
    </w:p>
    <w:p>
      <w:pPr>
        <w:pStyle w:val="PreformattedTex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str = </w:t>
      </w:r>
      <w:r>
        <w:rPr>
          <w:rFonts w:ascii="DejaVu Sans Mono" w:hAnsi="DejaVu Sans Mono"/>
          <w:b/>
          <w:i w:val="false"/>
          <w:iCs w:val="false"/>
          <w:color w:val="008000"/>
          <w:sz w:val="21"/>
          <w:szCs w:val="21"/>
        </w:rPr>
        <w:t>"abns"</w:t>
      </w:r>
    </w:p>
    <w:p>
      <w:pPr>
        <w:pStyle w:val="PreformattedText"/>
        <w:spacing w:before="0" w:after="283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 xml:space="preserve"> 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(str.isalpha())</w:t>
      </w:r>
    </w:p>
    <w:p>
      <w:pPr>
        <w:pStyle w:val="PreformattedText"/>
        <w:spacing w:lineRule="auto" w:line="360" w:before="0" w:after="55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22"/>
          <w:szCs w:val="22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22"/>
          <w:szCs w:val="22"/>
          <w:highlight w:val="yellow"/>
        </w:rPr>
        <w:t xml:space="preserve"># 4. </w:t>
      </w:r>
      <w:r>
        <w:rPr>
          <w:rFonts w:ascii="DejaVu Sans Mono" w:hAnsi="DejaVu Sans Mono" w:eastAsia="DejaVu Sans Mono"/>
          <w:i w:val="false"/>
          <w:iCs w:val="false"/>
          <w:color w:val="800000"/>
          <w:sz w:val="22"/>
          <w:szCs w:val="22"/>
          <w:highlight w:val="yellow"/>
        </w:rPr>
        <w:t>判断字符串中是否只包含数字</w:t>
      </w:r>
      <w:r>
        <w:rPr>
          <w:rFonts w:eastAsia="DejaVu Sans Mono" w:ascii="DejaVu Sans Mono" w:hAnsi="DejaVu Sans Mono"/>
          <w:i w:val="false"/>
          <w:iCs w:val="false"/>
          <w:color w:val="800000"/>
          <w:sz w:val="22"/>
          <w:szCs w:val="22"/>
          <w:highlight w:val="yellow"/>
        </w:rPr>
        <w:t>(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800000"/>
          <w:sz w:val="22"/>
          <w:szCs w:val="22"/>
          <w:highlight w:val="cyan"/>
        </w:rPr>
        <w:t>开发中常用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2"/>
          <w:szCs w:val="22"/>
          <w:highlight w:val="cyan"/>
        </w:rPr>
        <w:t>isdecimal()</w:t>
      </w:r>
      <w:r>
        <w:rPr>
          <w:rFonts w:eastAsia="DejaVu Sans Mono" w:ascii="DejaVu Sans Mono" w:hAnsi="DejaVu Sans Mono"/>
          <w:i w:val="false"/>
          <w:iCs w:val="false"/>
          <w:color w:val="800000"/>
          <w:sz w:val="22"/>
          <w:szCs w:val="22"/>
          <w:highlight w:val="yellow"/>
        </w:rPr>
        <w:t>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num_str = "1.8"</w:t>
      </w:r>
    </w:p>
    <w:p>
      <w:pPr>
        <w:pStyle w:val="PreformattedText"/>
        <w:spacing w:lineRule="auto" w:line="360" w:before="114" w:after="114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&lt;1&gt;isdecimal(),isdigit(),isnumeric()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都可以判断整型数字</w:t>
      </w: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,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都不能判断小数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print(num_str.isdecimal())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print(num_str.isdigit())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print(num_str.isnumeric())</w:t>
      </w:r>
    </w:p>
    <w:p>
      <w:pPr>
        <w:pStyle w:val="PreformattedText"/>
        <w:spacing w:lineRule="auto" w:line="360" w:before="114" w:after="114"/>
        <w:rPr>
          <w:rFonts w:ascii="DejaVu Sans Mono" w:hAnsi="DejaVu Sans Mono" w:eastAsia="DejaVu Sans Mono"/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&lt;2&gt;isdecimal()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不可以判断</w:t>
      </w:r>
      <w:r>
        <w:rPr>
          <w:rFonts w:eastAsia="DejaVu Sans Mono"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unicode</w:t>
      </w:r>
      <w:r>
        <w:rPr>
          <w:rFonts w:ascii="DejaVu Sans Mono" w:hAnsi="DejaVu Sans Mono" w:eastAsia="DejaVu Sans Mono"/>
          <w:i w:val="false"/>
          <w:iCs w:val="false"/>
          <w:color w:val="800000"/>
          <w:sz w:val="21"/>
          <w:szCs w:val="21"/>
          <w:highlight w:val="yellow"/>
        </w:rPr>
        <w:t>字符串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num_str = "\u00b2"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print(num_str) #----&gt;</w:t>
      </w:r>
      <w:r>
        <w:rPr>
          <w:rFonts w:ascii="DejaVu Sans Mono" w:hAnsi="DejaVu Sans Mono" w:eastAsia="DejaVu Sans Mono"/>
          <w:i w:val="false"/>
          <w:iCs w:val="false"/>
          <w:color w:val="808080"/>
          <w:sz w:val="21"/>
          <w:szCs w:val="21"/>
        </w:rPr>
        <w:t>平方符号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</w:t>
      </w:r>
      <w:r>
        <w:rPr>
          <w:rFonts w:eastAsia="DejaVu Sans Mono" w:cs="Liberation Mono" w:ascii="DejaVu Sans Mono" w:hAnsi="DejaVu Sans Mono"/>
          <w:i w:val="false"/>
          <w:iCs w:val="false"/>
          <w:color w:val="808080"/>
          <w:sz w:val="21"/>
          <w:szCs w:val="21"/>
        </w:rPr>
        <w:t>isdecimal</w:t>
      </w: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())   #----&gt;False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print(num_str.isdigit())     #----&gt;True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 print(num_str.isnumeric())   #----&gt;True</w:t>
      </w:r>
    </w:p>
    <w:p>
      <w:pPr>
        <w:pStyle w:val="PreformattedText"/>
        <w:spacing w:lineRule="auto" w:line="360" w:before="57" w:after="57"/>
        <w:rPr>
          <w:color w:val="8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800000"/>
          <w:sz w:val="20"/>
          <w:szCs w:val="20"/>
          <w:highlight w:val="yellow"/>
        </w:rPr>
        <w:t># &lt;3&gt;</w:t>
      </w:r>
      <w:r>
        <w:rPr>
          <w:rFonts w:ascii="DejaVu Sans Mono" w:hAnsi="DejaVu Sans Mono"/>
          <w:i w:val="false"/>
          <w:iCs w:val="false"/>
          <w:color w:val="800000"/>
          <w:sz w:val="20"/>
          <w:szCs w:val="20"/>
          <w:highlight w:val="yellow"/>
        </w:rPr>
        <w:t>isnumeric()</w:t>
      </w:r>
      <w:r>
        <w:rPr>
          <w:rFonts w:eastAsia="DejaVu Sans Mono"/>
          <w:i w:val="false"/>
          <w:iCs w:val="false"/>
          <w:color w:val="800000"/>
          <w:sz w:val="20"/>
          <w:szCs w:val="20"/>
          <w:highlight w:val="yellow"/>
        </w:rPr>
        <w:t>可以判断汉字中的数字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</w:rPr>
        <w:t xml:space="preserve">num_str =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1"/>
          <w:szCs w:val="21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一千零一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1"/>
          <w:szCs w:val="21"/>
        </w:rPr>
        <w:t>"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</w:rPr>
        <w:t>(num_str)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</w:rPr>
        <w:t xml:space="preserve">(num_str.isdecimal())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#---&gt;False</w:t>
      </w:r>
    </w:p>
    <w:p>
      <w:pPr>
        <w:pStyle w:val="PreformattedText"/>
        <w:spacing w:lineRule="auto" w:line="360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</w:rPr>
        <w:t xml:space="preserve">(num_str.isdigit()) 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#---&gt;False</w:t>
      </w:r>
    </w:p>
    <w:p>
      <w:pPr>
        <w:pStyle w:val="PreformattedText"/>
        <w:spacing w:lineRule="auto" w:line="360" w:before="0" w:after="55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1"/>
          <w:szCs w:val="21"/>
        </w:rPr>
        <w:t xml:space="preserve">(num_str.isnumeric())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1"/>
          <w:szCs w:val="21"/>
        </w:rPr>
        <w:t>#---&gt;True</w:t>
      </w:r>
    </w:p>
    <w:p>
      <w:pPr>
        <w:pStyle w:val="PreformattedText"/>
        <w:spacing w:lineRule="auto" w:line="360" w:before="0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  <w:u w:val="none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(2)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u w:val="none"/>
        </w:rPr>
        <w:t>查找和替换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(7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u w:val="none"/>
        </w:rPr>
        <w:t>个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)</w:t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posOffset>179705</wp:posOffset>
            </wp:positionH>
            <wp:positionV relativeFrom="paragraph">
              <wp:posOffset>-141605</wp:posOffset>
            </wp:positionV>
            <wp:extent cx="4968240" cy="3356610"/>
            <wp:effectExtent l="0" t="0" r="0" b="0"/>
            <wp:wrapSquare wrapText="largest"/>
            <wp:docPr id="51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360" w:before="0" w:after="283"/>
        <w:rPr>
          <w:rFonts w:ascii="DejaVu Sans Mono" w:hAnsi="DejaVu Sans Mono"/>
          <w:b/>
          <w:color w:val="008000"/>
          <w:sz w:val="20"/>
          <w:szCs w:val="20"/>
          <w:u w:val="none"/>
        </w:rPr>
      </w:pPr>
      <w:r>
        <w:rPr>
          <w:rFonts w:ascii="DejaVu Sans Mono" w:hAnsi="DejaVu Sans Mono"/>
          <w:b/>
          <w:color w:val="008000"/>
          <w:sz w:val="20"/>
          <w:szCs w:val="20"/>
          <w:u w:val="none"/>
        </w:rPr>
      </w:r>
    </w:p>
    <w:p>
      <w:pPr>
        <w:pStyle w:val="PreformattedText"/>
        <w:spacing w:lineRule="auto" w:line="276" w:before="0" w:after="0"/>
        <w:rPr>
          <w:rFonts w:ascii="DejaVu Sans Mono" w:hAnsi="DejaVu Sans Mono"/>
          <w:b/>
          <w:i w:val="false"/>
          <w:i w:val="false"/>
          <w:iCs w:val="false"/>
          <w:color w:val="008000"/>
          <w:sz w:val="18"/>
          <w:szCs w:val="18"/>
          <w:u w:val="none"/>
        </w:rPr>
      </w:pP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  <w:u w:val="none"/>
        </w:rPr>
      </w:r>
    </w:p>
    <w:p>
      <w:pPr>
        <w:pStyle w:val="PreformattedText"/>
        <w:spacing w:lineRule="auto" w:line="276" w:before="0" w:after="0"/>
        <w:rPr>
          <w:rFonts w:ascii="DejaVu Sans Mono" w:hAnsi="DejaVu Sans Mono"/>
          <w:b/>
          <w:i w:val="false"/>
          <w:i w:val="false"/>
          <w:iCs w:val="false"/>
          <w:color w:val="008000"/>
          <w:sz w:val="18"/>
          <w:szCs w:val="18"/>
          <w:u w:val="none"/>
        </w:rPr>
      </w:pPr>
      <w:r>
        <w:rPr>
          <w:rFonts w:ascii="DejaVu Sans Mono" w:hAnsi="DejaVu Sans Mono"/>
          <w:b/>
          <w:i w:val="false"/>
          <w:iCs w:val="false"/>
          <w:color w:val="008000"/>
          <w:sz w:val="18"/>
          <w:szCs w:val="18"/>
          <w:u w:val="none"/>
        </w:rPr>
        <w:t>hello_str = "hello world"</w:t>
      </w:r>
    </w:p>
    <w:p>
      <w:pPr>
        <w:pStyle w:val="PreformattedText"/>
        <w:spacing w:lineRule="auto" w:line="276" w:before="114" w:after="114"/>
        <w:rPr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1.</w:t>
      </w:r>
      <w:r>
        <w:rPr>
          <w:rFonts w:eastAsia="DejaVu Sans Mono"/>
          <w:i w:val="false"/>
          <w:iCs w:val="false"/>
          <w:color w:val="800000"/>
          <w:sz w:val="21"/>
          <w:szCs w:val="21"/>
          <w:highlight w:val="yellow"/>
        </w:rPr>
        <w:t>判断是否以指定的字符串开头</w:t>
      </w:r>
    </w:p>
    <w:p>
      <w:pPr>
        <w:pStyle w:val="PreformattedText"/>
        <w:spacing w:lineRule="auto" w:line="276" w:before="57" w:after="57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返回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True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print(hello_str.startswith("h"))</w:t>
      </w:r>
    </w:p>
    <w:p>
      <w:pPr>
        <w:pStyle w:val="PreformattedText"/>
        <w:spacing w:lineRule="auto" w:line="276" w:before="114" w:after="114"/>
        <w:rPr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2.</w:t>
      </w:r>
      <w:r>
        <w:rPr>
          <w:rFonts w:eastAsia="DejaVu Sans Mono"/>
          <w:i w:val="false"/>
          <w:iCs w:val="false"/>
          <w:color w:val="800000"/>
          <w:sz w:val="21"/>
          <w:szCs w:val="21"/>
          <w:highlight w:val="yellow"/>
        </w:rPr>
        <w:t>判断是否以指定的字符串结尾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print(hello_str.endswith("d"))</w:t>
      </w:r>
    </w:p>
    <w:p>
      <w:pPr>
        <w:pStyle w:val="PreformattedText"/>
        <w:spacing w:lineRule="auto" w:line="276" w:before="114" w:after="114"/>
        <w:rPr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3.</w:t>
      </w:r>
      <w:r>
        <w:rPr>
          <w:rFonts w:eastAsia="DejaVu Sans Mono"/>
          <w:i w:val="false"/>
          <w:iCs w:val="false"/>
          <w:color w:val="800000"/>
          <w:sz w:val="21"/>
          <w:szCs w:val="21"/>
          <w:highlight w:val="yellow"/>
        </w:rPr>
        <w:t>查找指定的字符串</w:t>
      </w:r>
    </w:p>
    <w:p>
      <w:pPr>
        <w:pStyle w:val="PreformattedText"/>
        <w:spacing w:lineRule="auto" w:line="276" w:before="57" w:after="57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find()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和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index()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都可以查找指定字符串在大字符串中的索引</w:t>
      </w:r>
    </w:p>
    <w:p>
      <w:pPr>
        <w:pStyle w:val="PreformattedText"/>
        <w:spacing w:lineRule="auto" w:line="276" w:before="57" w:after="57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 xml:space="preserve"> find()</w:t>
      </w:r>
      <w:r>
        <w:rPr>
          <w:rFonts w:eastAsia="DejaVu Sans Mono"/>
          <w:i w:val="false"/>
          <w:iCs w:val="false"/>
          <w:color w:val="800000"/>
          <w:sz w:val="18"/>
          <w:szCs w:val="18"/>
        </w:rPr>
        <w:t>如果指定的字符串不存在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0000"/>
          <w:sz w:val="18"/>
          <w:szCs w:val="18"/>
        </w:rPr>
        <w:t>会返回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-1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print(hello_str.find("abc"))</w:t>
      </w:r>
    </w:p>
    <w:p>
      <w:pPr>
        <w:pStyle w:val="PreformattedText"/>
        <w:spacing w:lineRule="auto" w:line="276" w:before="57" w:after="57"/>
        <w:rPr>
          <w:i w:val="false"/>
          <w:i w:val="false"/>
          <w:iCs w:val="false"/>
          <w:color w:val="8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 xml:space="preserve"># 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从右开始寻找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0000"/>
          <w:sz w:val="18"/>
          <w:szCs w:val="18"/>
        </w:rPr>
        <w:t>返回从左数的下标索引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--&gt;6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print(hello_str.rfind("w"))</w:t>
      </w:r>
    </w:p>
    <w:p>
      <w:pPr>
        <w:pStyle w:val="PreformattedText"/>
        <w:spacing w:lineRule="auto" w:line="276" w:before="57" w:after="57"/>
        <w:rPr>
          <w:i w:val="false"/>
          <w:i w:val="false"/>
          <w:iCs w:val="false"/>
          <w:color w:val="8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# index()</w:t>
      </w:r>
      <w:r>
        <w:rPr>
          <w:rFonts w:eastAsia="DejaVu Sans Mono"/>
          <w:i w:val="false"/>
          <w:iCs w:val="false"/>
          <w:color w:val="800000"/>
          <w:sz w:val="18"/>
          <w:szCs w:val="18"/>
        </w:rPr>
        <w:t>如果指定的字符串不存在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0000"/>
          <w:sz w:val="18"/>
          <w:szCs w:val="18"/>
        </w:rPr>
        <w:t>会报错</w:t>
      </w:r>
      <w:r>
        <w:rPr>
          <w:rFonts w:ascii="DejaVu Sans Mono" w:hAnsi="DejaVu Sans Mono"/>
          <w:i w:val="false"/>
          <w:iCs w:val="false"/>
          <w:color w:val="800000"/>
          <w:sz w:val="18"/>
          <w:szCs w:val="18"/>
        </w:rPr>
        <w:t>!</w:t>
      </w:r>
    </w:p>
    <w:p>
      <w:pPr>
        <w:pStyle w:val="PreformattedText"/>
        <w:spacing w:lineRule="auto" w:line="276" w:before="57" w:after="57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print(hello_str.index("abc"))</w:t>
      </w:r>
    </w:p>
    <w:p>
      <w:pPr>
        <w:pStyle w:val="PreformattedText"/>
        <w:spacing w:lineRule="auto" w:line="276" w:before="114" w:after="114"/>
        <w:rPr>
          <w:i w:val="false"/>
          <w:i w:val="false"/>
          <w:i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i w:val="false"/>
          <w:iCs w:val="false"/>
          <w:color w:val="800000"/>
          <w:sz w:val="21"/>
          <w:szCs w:val="21"/>
          <w:highlight w:val="yellow"/>
        </w:rPr>
        <w:t># 4.</w:t>
      </w:r>
      <w:r>
        <w:rPr>
          <w:rFonts w:eastAsia="DejaVu Sans Mono"/>
          <w:i w:val="false"/>
          <w:iCs w:val="false"/>
          <w:color w:val="800000"/>
          <w:sz w:val="21"/>
          <w:szCs w:val="21"/>
          <w:highlight w:val="yellow"/>
        </w:rPr>
        <w:t>替换字符串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replace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方法执行完成后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,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会返回一个新的字符串</w:t>
      </w:r>
    </w:p>
    <w:p>
      <w:pPr>
        <w:pStyle w:val="PreformattedText"/>
        <w:spacing w:lineRule="auto" w:line="360"/>
        <w:rPr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注意</w:t>
      </w: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:</w:t>
      </w:r>
      <w:r>
        <w:rPr>
          <w:rFonts w:eastAsia="DejaVu Sans Mono"/>
          <w:i w:val="false"/>
          <w:iCs w:val="false"/>
          <w:color w:val="808080"/>
          <w:sz w:val="18"/>
          <w:szCs w:val="18"/>
        </w:rPr>
        <w:t>不会修改原来字符串的内容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>print</w:t>
      </w:r>
      <w:r>
        <w:rPr>
          <w:rFonts w:eastAsia="DejaVu Sans Mono" w:cs="Liberation Mono"/>
          <w:i w:val="false"/>
          <w:iCs w:val="false"/>
          <w:color w:val="808080"/>
          <w:sz w:val="18"/>
          <w:szCs w:val="18"/>
        </w:rPr>
        <w:t>(hello_str.replace(</w:t>
      </w: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>"world"</w:t>
      </w:r>
      <w:r>
        <w:rPr>
          <w:rFonts w:eastAsia="DejaVu Sans Mono" w:cs="Liberation Mono"/>
          <w:i w:val="false"/>
          <w:iCs w:val="false"/>
          <w:color w:val="808080"/>
          <w:sz w:val="18"/>
          <w:szCs w:val="18"/>
        </w:rPr>
        <w:t xml:space="preserve">, </w:t>
      </w: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>"python"</w:t>
      </w:r>
      <w:r>
        <w:rPr>
          <w:rFonts w:eastAsia="DejaVu Sans Mono" w:cs="Liberation Mono"/>
          <w:i w:val="false"/>
          <w:iCs w:val="false"/>
          <w:color w:val="808080"/>
          <w:sz w:val="18"/>
          <w:szCs w:val="18"/>
        </w:rPr>
        <w:t>))</w:t>
      </w:r>
    </w:p>
    <w:p>
      <w:pPr>
        <w:pStyle w:val="PreformattedText"/>
        <w:spacing w:lineRule="auto" w:line="360"/>
        <w:rPr>
          <w:rFonts w:ascii="DejaVu Sans Mono" w:hAnsi="DejaVu Sans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  <w:t># hello world</w:t>
      </w:r>
    </w:p>
    <w:p>
      <w:pPr>
        <w:pStyle w:val="PreformattedText"/>
        <w:spacing w:lineRule="auto" w:line="360" w:before="0" w:after="0"/>
        <w:rPr>
          <w:rFonts w:ascii="Liberation Mono" w:hAnsi="Liberation Mono" w:eastAsia="DejaVu Sans Mono" w:cs="Liberation Mono"/>
          <w:i w:val="false"/>
          <w:i w:val="false"/>
          <w:iCs w:val="false"/>
          <w:color w:val="808080"/>
          <w:sz w:val="18"/>
          <w:szCs w:val="18"/>
        </w:rPr>
      </w:pP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eastAsia="DejaVu Sans Mono" w:cs="Liberation Mono"/>
          <w:b/>
          <w:i w:val="false"/>
          <w:iCs w:val="false"/>
          <w:color w:val="808080"/>
          <w:sz w:val="18"/>
          <w:szCs w:val="18"/>
        </w:rPr>
        <w:t>print</w:t>
      </w:r>
      <w:r>
        <w:rPr>
          <w:rFonts w:eastAsia="DejaVu Sans Mono" w:cs="Liberation Mono"/>
          <w:i w:val="false"/>
          <w:iCs w:val="false"/>
          <w:color w:val="808080"/>
          <w:sz w:val="18"/>
          <w:szCs w:val="18"/>
        </w:rPr>
        <w:t>(hello_str)</w:t>
      </w:r>
    </w:p>
    <w:p>
      <w:pPr>
        <w:pStyle w:val="PreformattedText"/>
        <w:spacing w:lineRule="auto" w:line="360" w:before="228" w:after="454"/>
        <w:rPr>
          <w:rFonts w:ascii="DejaVu Sans Mono" w:hAnsi="DejaVu Sans Mono"/>
          <w:color w:val="000000"/>
          <w:sz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(3)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u w:val="none"/>
        </w:rPr>
        <w:t>大小写转换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(5</w:t>
      </w:r>
      <w:r>
        <w:rPr>
          <w:rFonts w:ascii="DejaVu Sans Mono" w:hAnsi="DejaVu Sans Mono" w:eastAsia="DejaVu Sans Mono"/>
          <w:i w:val="false"/>
          <w:iCs w:val="false"/>
          <w:color w:val="000000"/>
          <w:sz w:val="20"/>
          <w:szCs w:val="20"/>
          <w:u w:val="none"/>
        </w:rPr>
        <w:t>个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t>)</w:t>
      </w:r>
    </w:p>
    <w:p>
      <w:pPr>
        <w:pStyle w:val="PreformattedText"/>
        <w:spacing w:before="57" w:after="283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  <w:u w:val="none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u w:val="none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683895</wp:posOffset>
            </wp:positionH>
            <wp:positionV relativeFrom="paragraph">
              <wp:posOffset>-224155</wp:posOffset>
            </wp:positionV>
            <wp:extent cx="3640455" cy="2014855"/>
            <wp:effectExtent l="0" t="0" r="0" b="0"/>
            <wp:wrapSquare wrapText="largest"/>
            <wp:docPr id="52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Nimbus Mono L" w:cs="Liberation Mono"/>
          <w:b/>
          <w:b/>
          <w:bCs/>
          <w:color w:val="FF3333"/>
          <w:sz w:val="24"/>
          <w:szCs w:val="24"/>
        </w:rPr>
      </w:pPr>
      <w:r>
        <w:rPr>
          <w:rFonts w:eastAsia="Nimbus Mono L" w:cs="Liberation Mono" w:ascii="DejaVu Sans Mono" w:hAnsi="DejaVu Sans Mono"/>
          <w:b/>
          <w:bCs/>
          <w:color w:val="FF3333"/>
          <w:sz w:val="24"/>
          <w:szCs w:val="24"/>
        </w:rPr>
        <w:t xml:space="preserve">   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 w:eastAsia="Nimbus Mono L" w:cs="Liberation Mono"/>
          <w:b/>
          <w:b/>
          <w:bCs/>
          <w:color w:val="FF3333"/>
          <w:sz w:val="24"/>
          <w:szCs w:val="24"/>
        </w:rPr>
      </w:pPr>
      <w:r>
        <w:rPr>
          <w:rFonts w:eastAsia="Nimbus Mono L" w:cs="Liberation Mono" w:ascii="DejaVu Sans Mono" w:hAnsi="DejaVu Sans Mono"/>
          <w:b/>
          <w:bCs/>
          <w:color w:val="FF3333"/>
          <w:sz w:val="24"/>
          <w:szCs w:val="24"/>
        </w:rPr>
        <w:t xml:space="preserve">   </w:t>
      </w:r>
    </w:p>
    <w:p>
      <w:pPr>
        <w:pStyle w:val="PreformattedText"/>
        <w:spacing w:lineRule="auto" w:line="360" w:before="57" w:after="57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(4)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文本对齐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(3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个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)</w:t>
      </w:r>
    </w:p>
    <w:p>
      <w:pPr>
        <w:pStyle w:val="PreformattedText"/>
        <w:spacing w:lineRule="auto" w:line="360" w:before="0" w:after="55"/>
        <w:jc w:val="left"/>
        <w:rPr>
          <w:rFonts w:ascii="DejaVu Sans Mono" w:hAnsi="DejaVu Sans Mono"/>
          <w:b w:val="false"/>
          <w:b w:val="false"/>
          <w:bCs w:val="false"/>
          <w:color w:val="808080"/>
          <w:sz w:val="18"/>
          <w:szCs w:val="18"/>
        </w:rPr>
      </w:pPr>
      <w: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posOffset>250190</wp:posOffset>
            </wp:positionH>
            <wp:positionV relativeFrom="paragraph">
              <wp:posOffset>-93345</wp:posOffset>
            </wp:positionV>
            <wp:extent cx="5655310" cy="1591310"/>
            <wp:effectExtent l="0" t="0" r="0" b="0"/>
            <wp:wrapSquare wrapText="largest"/>
            <wp:docPr id="53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 xml:space="preserve"># 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要求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808080"/>
          <w:sz w:val="18"/>
          <w:szCs w:val="18"/>
        </w:rPr>
        <w:t>:</w:t>
      </w:r>
      <w:r>
        <w:rPr>
          <w:rFonts w:ascii="DejaVu Sans Mono" w:hAnsi="DejaVu Sans Mono" w:eastAsia="DejaVu Sans Mono"/>
          <w:b w:val="false"/>
          <w:bCs w:val="false"/>
          <w:i w:val="false"/>
          <w:iCs w:val="false"/>
          <w:color w:val="808080"/>
          <w:sz w:val="18"/>
          <w:szCs w:val="18"/>
        </w:rPr>
        <w:t>顺序并且居中对齐输出以下内容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poem = [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登鹳雀楼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王之涣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白日依山尽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黄河入海流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欲穷千里目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,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更上一层楼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]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for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poem_str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 xml:space="preserve">in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poem: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# "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　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"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处要用中文全角字体输入，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10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表示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width</w:t>
      </w:r>
    </w:p>
    <w:p>
      <w:pPr>
        <w:pStyle w:val="PreformattedText"/>
        <w:spacing w:lineRule="auto" w:line="276"/>
        <w:rPr>
          <w:rFonts w:ascii="DejaVu Sans Mono" w:hAnsi="DejaVu Sans Mono" w:eastAsia="DejaVu Sans Mono"/>
          <w:i w:val="false"/>
          <w:i w:val="false"/>
          <w:iCs w:val="false"/>
          <w:color w:val="808080"/>
          <w:sz w:val="20"/>
          <w:szCs w:val="20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# "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　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"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表示</w:t>
      </w: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  <w:highlight w:val="yellow"/>
        </w:rPr>
        <w:t>fillchar</w:t>
      </w:r>
      <w:r>
        <w:rPr>
          <w:rFonts w:ascii="DejaVu Sans Mono" w:hAnsi="DejaVu Sans Mono" w:eastAsia="DejaVu Sans Mono"/>
          <w:i w:val="false"/>
          <w:iCs w:val="false"/>
          <w:color w:val="808080"/>
          <w:sz w:val="20"/>
          <w:szCs w:val="20"/>
          <w:highlight w:val="yellow"/>
        </w:rPr>
        <w:t>填充字符</w:t>
      </w:r>
    </w:p>
    <w:p>
      <w:pPr>
        <w:pStyle w:val="PreformattedText"/>
        <w:spacing w:lineRule="auto" w:line="276" w:before="0" w:after="55"/>
        <w:rPr>
          <w:rFonts w:ascii="DejaVu Sans Mono" w:hAnsi="DejaVu Sans Mono"/>
          <w:color w:val="000000"/>
          <w:sz w:val="18"/>
          <w:szCs w:val="18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18"/>
          <w:szCs w:val="18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 xml:space="preserve">"|%s|" 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% poem_str.</w:t>
      </w:r>
      <w:r>
        <w:rPr>
          <w:rFonts w:eastAsia="DejaVu Sans Mono" w:ascii="DejaVu Sans Mono" w:hAnsi="DejaVu Sans Mono"/>
          <w:i w:val="false"/>
          <w:iCs w:val="false"/>
          <w:color w:val="FF6600"/>
          <w:sz w:val="18"/>
          <w:szCs w:val="18"/>
          <w:highlight w:val="yellow"/>
        </w:rPr>
        <w:t>center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(</w:t>
      </w:r>
      <w:r>
        <w:rPr>
          <w:rFonts w:eastAsia="DejaVu Sans Mono" w:ascii="DejaVu Sans Mono" w:hAnsi="DejaVu Sans Mono"/>
          <w:i w:val="false"/>
          <w:iCs w:val="false"/>
          <w:color w:val="0000FF"/>
          <w:sz w:val="18"/>
          <w:szCs w:val="18"/>
        </w:rPr>
        <w:t>10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18"/>
          <w:szCs w:val="18"/>
        </w:rPr>
        <w:t>　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18"/>
          <w:szCs w:val="18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18"/>
          <w:szCs w:val="18"/>
        </w:rPr>
        <w:t>))</w:t>
      </w:r>
    </w:p>
    <w:p>
      <w:pPr>
        <w:pStyle w:val="PreformattedText"/>
        <w:spacing w:lineRule="auto" w:line="276" w:before="0" w:after="112"/>
        <w:rPr>
          <w:rFonts w:ascii="DejaVu Sans Mono" w:hAnsi="DejaVu Sans Mono"/>
          <w:color w:val="000000"/>
          <w:sz w:val="18"/>
          <w:szCs w:val="18"/>
        </w:rPr>
      </w:pP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# print("|%s|" % poem_str.</w:t>
      </w:r>
      <w:r>
        <w:rPr>
          <w:rFonts w:eastAsia="DejaVu Sans Mono" w:cs="Liberation Mono" w:ascii="DejaVu Sans Mono" w:hAnsi="DejaVu Sans Mono"/>
          <w:i w:val="false"/>
          <w:iCs w:val="false"/>
          <w:color w:val="FF6600"/>
          <w:sz w:val="18"/>
          <w:szCs w:val="18"/>
          <w:highlight w:val="yellow"/>
        </w:rPr>
        <w:t>ljust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(10, "</w:t>
      </w:r>
      <w:r>
        <w:rPr>
          <w:rFonts w:ascii="DejaVu Sans Mono" w:hAnsi="DejaVu Sans Mono" w:cs="Liberation Mono" w:eastAsia="DejaVu Sans Mono"/>
          <w:i w:val="false"/>
          <w:iCs w:val="false"/>
          <w:color w:val="000000"/>
          <w:sz w:val="18"/>
          <w:szCs w:val="18"/>
        </w:rPr>
        <w:t>　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"))</w:t>
      </w:r>
    </w:p>
    <w:p>
      <w:pPr>
        <w:pStyle w:val="PreformattedText"/>
        <w:shd w:fill="FFFFFF" w:val="clear"/>
        <w:spacing w:before="0" w:after="55"/>
        <w:rPr>
          <w:rFonts w:ascii="DejaVu Sans Mono" w:hAnsi="DejaVu Sans Mono" w:eastAsia="DejaVu Sans Mono" w:cs="Liberation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 xml:space="preserve">   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# print("|%s|" % poem_str.</w:t>
      </w:r>
      <w:r>
        <w:rPr>
          <w:rFonts w:eastAsia="DejaVu Sans Mono" w:cs="Liberation Mono" w:ascii="DejaVu Sans Mono" w:hAnsi="DejaVu Sans Mono"/>
          <w:i w:val="false"/>
          <w:iCs w:val="false"/>
          <w:color w:val="FF6600"/>
          <w:sz w:val="18"/>
          <w:szCs w:val="18"/>
          <w:highlight w:val="yellow"/>
        </w:rPr>
        <w:t>rjust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(10, "</w:t>
      </w:r>
      <w:r>
        <w:rPr>
          <w:rFonts w:ascii="DejaVu Sans Mono" w:hAnsi="DejaVu Sans Mono" w:cs="Liberation Mono" w:eastAsia="DejaVu Sans Mono"/>
          <w:i w:val="false"/>
          <w:iCs w:val="false"/>
          <w:color w:val="000000"/>
          <w:sz w:val="18"/>
          <w:szCs w:val="18"/>
        </w:rPr>
        <w:t>　</w:t>
      </w:r>
      <w:r>
        <w:rPr>
          <w:rFonts w:eastAsia="DejaVu Sans Mono" w:cs="Liberation Mono" w:ascii="DejaVu Sans Mono" w:hAnsi="DejaVu Sans Mono"/>
          <w:i w:val="false"/>
          <w:iCs w:val="false"/>
          <w:color w:val="000000"/>
          <w:sz w:val="18"/>
          <w:szCs w:val="18"/>
        </w:rPr>
        <w:t>"))</w:t>
      </w:r>
    </w:p>
    <w:p>
      <w:pPr>
        <w:pStyle w:val="PreformattedText"/>
        <w:spacing w:lineRule="auto" w:line="360" w:before="57" w:after="169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(5)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去除空白字符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(3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个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)</w:t>
      </w:r>
    </w:p>
    <w:p>
      <w:pPr>
        <w:pStyle w:val="PreformattedText"/>
        <w:spacing w:lineRule="auto" w:line="360" w:before="57" w:after="169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285750</wp:posOffset>
            </wp:positionH>
            <wp:positionV relativeFrom="paragraph">
              <wp:posOffset>-125095</wp:posOffset>
            </wp:positionV>
            <wp:extent cx="3279140" cy="1576070"/>
            <wp:effectExtent l="0" t="0" r="0" b="0"/>
            <wp:wrapSquare wrapText="largest"/>
            <wp:docPr id="54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4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 w:eastAsia="DejaVu Sans Mono"/>
          <w:b w:val="false"/>
          <w:b w:val="false"/>
          <w:bCs w:val="false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poem = [</w:t>
      </w:r>
      <w:r>
        <w:rPr>
          <w:rFonts w:eastAsia="DejaVu Sans Mono" w:ascii="DejaVu Sans Mono" w:hAnsi="DejaVu Sans Mono"/>
          <w:b/>
          <w:bCs w:val="false"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b/>
          <w:bCs w:val="false"/>
          <w:i w:val="false"/>
          <w:iCs w:val="false"/>
          <w:color w:val="000080"/>
          <w:sz w:val="20"/>
          <w:szCs w:val="20"/>
        </w:rPr>
        <w:t>\n\t</w:t>
      </w:r>
      <w:r>
        <w:rPr>
          <w:rFonts w:ascii="DejaVu Sans Mono" w:hAnsi="DejaVu Sans Mono" w:eastAsia="DejaVu Sans Mono"/>
          <w:b/>
          <w:bCs w:val="false"/>
          <w:i w:val="false"/>
          <w:iCs w:val="false"/>
          <w:color w:val="008000"/>
          <w:sz w:val="20"/>
          <w:szCs w:val="20"/>
        </w:rPr>
        <w:t>登鹳雀楼</w:t>
      </w:r>
      <w:r>
        <w:rPr>
          <w:rFonts w:eastAsia="DejaVu Sans Mono" w:ascii="DejaVu Sans Mono" w:hAnsi="DejaVu Sans Mono"/>
          <w:b/>
          <w:bCs w:val="false"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b w:val="false"/>
          <w:bCs w:val="false"/>
          <w:i w:val="false"/>
          <w:iCs w:val="false"/>
          <w:color w:val="000000"/>
          <w:sz w:val="20"/>
          <w:szCs w:val="20"/>
        </w:rPr>
        <w:t>,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王之涣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白日依山尽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>\t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黄河入海流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欲穷千里目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>\t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,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     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更上一层楼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]</w:t>
      </w:r>
    </w:p>
    <w:p>
      <w:pPr>
        <w:pStyle w:val="PreformattedText"/>
        <w:shd w:fill="FFFFFF" w:val="clear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 xml:space="preserve">for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poem_str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 xml:space="preserve">in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poem:</w:t>
      </w:r>
    </w:p>
    <w:p>
      <w:pPr>
        <w:pStyle w:val="PreformattedText"/>
        <w:shd w:fill="FFFFFF" w:val="clear"/>
        <w:spacing w:before="114" w:after="114"/>
        <w:rPr>
          <w:rFonts w:ascii="DejaVu Sans Mono" w:hAnsi="DejaVu Sans Mono" w:eastAsia="DejaVu Sans Mono"/>
          <w:i w:val="false"/>
          <w:i w:val="false"/>
          <w:iCs w:val="false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   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000000"/>
          <w:sz w:val="20"/>
          <w:szCs w:val="20"/>
        </w:rPr>
        <w:t xml:space="preserve"> 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 xml:space="preserve"># 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先使用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strip</w:t>
      </w:r>
      <w:r>
        <w:rPr>
          <w:rFonts w:eastAsia="DejaVu Sans Mono" w:ascii="DejaVu Sans Mono" w:hAnsi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()</w:t>
      </w:r>
      <w:r>
        <w:rPr>
          <w:rFonts w:ascii="DejaVu Sans Mono" w:hAnsi="DejaVu Sans Mono" w:eastAsia="DejaVu Sans Mono"/>
          <w:b/>
          <w:bCs/>
          <w:i w:val="false"/>
          <w:iCs w:val="false"/>
          <w:color w:val="FF3333"/>
          <w:sz w:val="20"/>
          <w:szCs w:val="20"/>
          <w:highlight w:val="yellow"/>
        </w:rPr>
        <w:t>去除字符串中的空白字符</w:t>
      </w:r>
    </w:p>
    <w:p>
      <w:pPr>
        <w:pStyle w:val="PreformattedText"/>
        <w:shd w:fill="FFFFFF" w:val="clear"/>
        <w:spacing w:before="114" w:after="114"/>
        <w:rPr>
          <w:rFonts w:ascii="DejaVu Sans Mono" w:hAnsi="DejaVu Sans Mono" w:eastAsia="DejaVu Sans Mono"/>
          <w:i w:val="false"/>
          <w:i w:val="false"/>
          <w:iCs w:val="false"/>
          <w:color w:val="FF3333"/>
          <w:sz w:val="20"/>
          <w:szCs w:val="20"/>
          <w:highlight w:val="yellow"/>
        </w:rPr>
      </w:pP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 xml:space="preserve">    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 xml:space="preserve"># 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然后使用</w:t>
      </w:r>
      <w:r>
        <w:rPr>
          <w:rFonts w:eastAsia="DejaVu Sans Mono" w:ascii="DejaVu Sans Mono" w:hAnsi="DejaVu Sans Mono"/>
          <w:i w:val="false"/>
          <w:iCs w:val="false"/>
          <w:color w:val="FF3333"/>
          <w:sz w:val="20"/>
          <w:szCs w:val="20"/>
          <w:highlight w:val="yellow"/>
        </w:rPr>
        <w:t>center</w:t>
      </w:r>
      <w:r>
        <w:rPr>
          <w:rFonts w:ascii="DejaVu Sans Mono" w:hAnsi="DejaVu Sans Mono" w:eastAsia="DejaVu Sans Mono"/>
          <w:i w:val="false"/>
          <w:iCs w:val="false"/>
          <w:color w:val="FF3333"/>
          <w:sz w:val="20"/>
          <w:szCs w:val="20"/>
          <w:highlight w:val="yellow"/>
        </w:rPr>
        <w:t>函数居中显示文本</w:t>
      </w:r>
    </w:p>
    <w:p>
      <w:pPr>
        <w:pStyle w:val="PreformattedText"/>
        <w:shd w:fill="FFFFFF" w:val="clear"/>
        <w:spacing w:before="0" w:after="283"/>
        <w:rPr>
          <w:rFonts w:ascii="DejaVu Sans Mono" w:hAnsi="DejaVu Sans Mono"/>
          <w:color w:val="000000"/>
          <w:sz w:val="20"/>
          <w:szCs w:val="20"/>
        </w:rPr>
      </w:pPr>
      <w:r>
        <w:rPr>
          <w:rFonts w:eastAsia="DejaVu Sans Mono" w:ascii="DejaVu Sans Mono" w:hAnsi="DejaVu Sans Mono"/>
          <w:i w:val="false"/>
          <w:iCs w:val="false"/>
          <w:color w:val="808080"/>
          <w:sz w:val="20"/>
          <w:szCs w:val="20"/>
        </w:rPr>
        <w:t xml:space="preserve">    </w:t>
      </w:r>
      <w:r>
        <w:rPr>
          <w:rFonts w:eastAsia="DejaVu Sans Mono" w:ascii="DejaVu Sans Mono" w:hAnsi="DejaVu Sans Mono"/>
          <w:b/>
          <w:i w:val="false"/>
          <w:iCs w:val="false"/>
          <w:color w:val="000080"/>
          <w:sz w:val="20"/>
          <w:szCs w:val="20"/>
        </w:rPr>
        <w:t>print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 xml:space="preserve">"|%s|" 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% poem_str.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strip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().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  <w:highlight w:val="yellow"/>
        </w:rPr>
        <w:t>center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(</w:t>
      </w:r>
      <w:r>
        <w:rPr>
          <w:rFonts w:eastAsia="DejaVu Sans Mono" w:ascii="DejaVu Sans Mono" w:hAnsi="DejaVu Sans Mono"/>
          <w:i w:val="false"/>
          <w:iCs w:val="false"/>
          <w:color w:val="0000FF"/>
          <w:sz w:val="20"/>
          <w:szCs w:val="20"/>
        </w:rPr>
        <w:t>10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 xml:space="preserve">, 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0"/>
          <w:szCs w:val="20"/>
        </w:rPr>
        <w:t>　</w:t>
      </w:r>
      <w:r>
        <w:rPr>
          <w:rFonts w:eastAsia="DejaVu Sans Mono" w:ascii="DejaVu Sans Mono" w:hAnsi="DejaVu Sans Mono"/>
          <w:b/>
          <w:i w:val="false"/>
          <w:iCs w:val="false"/>
          <w:color w:val="008000"/>
          <w:sz w:val="20"/>
          <w:szCs w:val="20"/>
        </w:rPr>
        <w:t>"</w:t>
      </w:r>
      <w:r>
        <w:rPr>
          <w:rFonts w:eastAsia="DejaVu Sans Mono" w:ascii="DejaVu Sans Mono" w:hAnsi="DejaVu Sans Mono"/>
          <w:i w:val="false"/>
          <w:iCs w:val="false"/>
          <w:color w:val="000000"/>
          <w:sz w:val="20"/>
          <w:szCs w:val="20"/>
        </w:rPr>
        <w:t>))</w:t>
      </w:r>
    </w:p>
    <w:p>
      <w:pPr>
        <w:pStyle w:val="PreformattedText"/>
        <w:spacing w:lineRule="auto" w:line="360" w:before="114" w:after="226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(6)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拆分和拼接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(5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个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)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180340</wp:posOffset>
            </wp:positionH>
            <wp:positionV relativeFrom="paragraph">
              <wp:posOffset>-80010</wp:posOffset>
            </wp:positionV>
            <wp:extent cx="5580380" cy="2333625"/>
            <wp:effectExtent l="0" t="0" r="0" b="0"/>
            <wp:wrapSquare wrapText="largest"/>
            <wp:docPr id="55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b/>
          <w:i w:val="false"/>
          <w:iCs w:val="false"/>
          <w:color w:val="008000"/>
          <w:sz w:val="21"/>
          <w:szCs w:val="21"/>
        </w:rPr>
        <w:t>poem_str = "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登鹳雀楼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\t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王之涣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\t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白日依山尽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\t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黄河入海流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\t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欲穷千里目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\t</w:t>
      </w:r>
      <w:r>
        <w:rPr>
          <w:rFonts w:ascii="DejaVu Sans Mono" w:hAnsi="DejaVu Sans Mono" w:eastAsia="DejaVu Sans Mono"/>
          <w:b/>
          <w:i w:val="false"/>
          <w:iCs w:val="false"/>
          <w:color w:val="008000"/>
          <w:sz w:val="21"/>
          <w:szCs w:val="21"/>
        </w:rPr>
        <w:t>更上一层楼</w:t>
      </w:r>
      <w:r>
        <w:rPr>
          <w:rFonts w:ascii="DejaVu Sans Mono" w:hAnsi="DejaVu Sans Mono"/>
          <w:b/>
          <w:i w:val="false"/>
          <w:iCs w:val="false"/>
          <w:color w:val="008000"/>
          <w:sz w:val="21"/>
          <w:szCs w:val="21"/>
        </w:rPr>
        <w:t>"</w:t>
      </w:r>
    </w:p>
    <w:p>
      <w:pPr>
        <w:pStyle w:val="PreformattedText"/>
        <w:shd w:fill="FFFFFF" w:val="clear"/>
        <w:spacing w:before="114" w:after="114"/>
        <w:rPr>
          <w:i w:val="false"/>
          <w:i w:val="false"/>
          <w:iCs w:val="false"/>
          <w:color w:val="000000"/>
          <w:sz w:val="21"/>
          <w:szCs w:val="21"/>
          <w:highlight w:val="red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 xml:space="preserve">#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>1.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去掉空白字符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 xml:space="preserve">(\t\n\r  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空格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>),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返回列表类型</w:t>
      </w:r>
    </w:p>
    <w:p>
      <w:pPr>
        <w:pStyle w:val="PreformattedText"/>
        <w:shd w:fill="FFFFFF" w:val="clear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(poem_str.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>split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())</w:t>
      </w:r>
    </w:p>
    <w:p>
      <w:pPr>
        <w:pStyle w:val="PreformattedText"/>
        <w:shd w:fill="FFFFFF" w:val="clear"/>
        <w:spacing w:before="114" w:after="114"/>
        <w:rPr>
          <w:i w:val="false"/>
          <w:i w:val="false"/>
          <w:iCs w:val="false"/>
          <w:color w:val="000000"/>
          <w:sz w:val="21"/>
          <w:szCs w:val="21"/>
          <w:highlight w:val="red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># 2.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合并字符串</w:t>
      </w:r>
    </w:p>
    <w:p>
      <w:pPr>
        <w:pStyle w:val="PreformattedText"/>
        <w:shd w:fill="FFFFFF" w:val="clear"/>
        <w:rPr>
          <w:i w:val="false"/>
          <w:i w:val="false"/>
          <w:iCs w:val="false"/>
          <w:color w:val="000000"/>
          <w:sz w:val="21"/>
          <w:szCs w:val="21"/>
          <w:highlight w:val="red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 xml:space="preserve"># 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使用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  <w:highlight w:val="red"/>
        </w:rPr>
        <w:t>" "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作为分隔符，拼接字符串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,</w:t>
      </w:r>
      <w:r>
        <w:rPr>
          <w:rFonts w:eastAsia="DejaVu Sans Mono"/>
          <w:i w:val="false"/>
          <w:iCs w:val="false"/>
          <w:color w:val="000000"/>
          <w:sz w:val="21"/>
          <w:szCs w:val="21"/>
          <w:highlight w:val="red"/>
        </w:rPr>
        <w:t>返回字符串类型</w:t>
      </w:r>
    </w:p>
    <w:p>
      <w:pPr>
        <w:pStyle w:val="PreformattedText"/>
        <w:shd w:fill="FFFFFF" w:val="clear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result = </w:t>
      </w:r>
      <w:r>
        <w:rPr>
          <w:rFonts w:ascii="DejaVu Sans Mono" w:hAnsi="DejaVu Sans Mono"/>
          <w:b/>
          <w:i w:val="false"/>
          <w:iCs w:val="false"/>
          <w:color w:val="008000"/>
          <w:sz w:val="21"/>
          <w:szCs w:val="21"/>
        </w:rPr>
        <w:t>" "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.join(poem_str)</w:t>
      </w:r>
    </w:p>
    <w:p>
      <w:pPr>
        <w:pStyle w:val="PreformattedText"/>
        <w:shd w:fill="FFFFFF" w:val="clear"/>
        <w:spacing w:lineRule="auto" w:line="360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b/>
          <w:i w:val="false"/>
          <w:iCs w:val="false"/>
          <w:color w:val="000080"/>
          <w:sz w:val="18"/>
          <w:szCs w:val="18"/>
        </w:rPr>
        <w:t>print</w:t>
      </w: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(result)</w:t>
      </w:r>
    </w:p>
    <w:p>
      <w:pPr>
        <w:pStyle w:val="PreformattedText"/>
        <w:shd w:fill="FFFFFF" w:val="clear"/>
        <w:spacing w:lineRule="auto" w:line="360" w:before="0" w:after="283"/>
        <w:rPr>
          <w:rFonts w:ascii="DejaVu Sans Mono" w:hAnsi="DejaVu Sans Mono"/>
          <w:i w:val="false"/>
          <w:i w:val="false"/>
          <w:iCs w:val="false"/>
          <w:color w:val="000000"/>
          <w:sz w:val="18"/>
          <w:szCs w:val="18"/>
        </w:rPr>
      </w:pPr>
      <w:r>
        <w:rPr>
          <w:rFonts w:ascii="DejaVu Sans Mono" w:hAnsi="DejaVu Sans Mono"/>
          <w:i w:val="false"/>
          <w:iCs w:val="false"/>
          <w:color w:val="000000"/>
          <w:sz w:val="18"/>
          <w:szCs w:val="18"/>
        </w:rPr>
        <w:t># print(poem_str)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4"/>
          <w:szCs w:val="24"/>
        </w:rPr>
      </w:pPr>
      <w:r>
        <w:rPr>
          <w:rFonts w:ascii="DejaVu Sans Mono" w:hAnsi="DejaVu Sans Mono"/>
          <w:i w:val="false"/>
          <w:iCs w:val="false"/>
          <w:color w:val="000000"/>
          <w:sz w:val="24"/>
          <w:szCs w:val="24"/>
        </w:rPr>
        <w:t xml:space="preserve">4.4 </w:t>
      </w:r>
      <w:r>
        <w:rPr>
          <w:rFonts w:ascii="DejaVu Sans Mono" w:hAnsi="DejaVu Sans Mono"/>
          <w:i w:val="false"/>
          <w:iCs w:val="false"/>
          <w:color w:val="000000"/>
          <w:sz w:val="24"/>
          <w:szCs w:val="24"/>
        </w:rPr>
        <w:t>字符串的切片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切片适用于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</w:rPr>
        <w:t>字符串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</w:rPr>
        <w:t xml:space="preserve">,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</w:rPr>
        <w:t>列表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</w:rPr>
        <w:t xml:space="preserve">,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red"/>
        </w:rPr>
        <w:t>元组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切片使用索引值来限定范围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从一个大的字符串中切除晓得字符串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列表和元组都是有序的集合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都能够通过索引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值获得对应的数据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 xml:space="preserve">  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字典是无序的集合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</w:rPr>
        <w:t>使用键值对保存数据</w:t>
      </w:r>
    </w:p>
    <w:p>
      <w:pPr>
        <w:pStyle w:val="PreformattedText"/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正序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(0,1,2)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 xml:space="preserve">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倒序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(-1,-2 )</w:t>
      </w:r>
    </w:p>
    <w:p>
      <w:pPr>
        <w:pStyle w:val="PreformattedText"/>
        <w:numPr>
          <w:ilvl w:val="0"/>
          <w:numId w:val="51"/>
        </w:numPr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 xml:space="preserve">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切片的格式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 xml:space="preserve">: 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字符串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[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开始索引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结束索引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: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步长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]</w:t>
      </w:r>
    </w:p>
    <w:p>
      <w:pPr>
        <w:pStyle w:val="PreformattedText"/>
        <w:numPr>
          <w:ilvl w:val="0"/>
          <w:numId w:val="51"/>
        </w:numPr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不包括结束索引位置的元素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,</w:t>
      </w:r>
    </w:p>
    <w:p>
      <w:pPr>
        <w:pStyle w:val="PreformattedText"/>
        <w:numPr>
          <w:ilvl w:val="0"/>
          <w:numId w:val="51"/>
        </w:numPr>
        <w:shd w:fill="FFFFFF" w:val="clear"/>
        <w:spacing w:lineRule="auto" w:line="360" w:before="0" w:after="55"/>
        <w:rPr>
          <w:rFonts w:ascii="DejaVu Sans Mono" w:hAnsi="DejaVu Sans Mono"/>
          <w:i w:val="false"/>
          <w:i w:val="false"/>
          <w:iCs w:val="false"/>
          <w:color w:val="000000"/>
          <w:sz w:val="22"/>
          <w:szCs w:val="22"/>
          <w:highlight w:val="yellow"/>
        </w:rPr>
      </w:pP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要想遍历所有字符串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,</w:t>
      </w:r>
      <w:r>
        <w:rPr>
          <w:rFonts w:ascii="DejaVu Sans Mono" w:hAnsi="DejaVu Sans Mono"/>
          <w:i w:val="false"/>
          <w:iCs w:val="false"/>
          <w:color w:val="000000"/>
          <w:sz w:val="22"/>
          <w:szCs w:val="22"/>
          <w:highlight w:val="yellow"/>
        </w:rPr>
        <w:t>将结束索引置为空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/>
          <w:color w:val="008000"/>
        </w:rPr>
      </w:pPr>
      <w:r>
        <w:rPr>
          <w:rFonts w:ascii="DejaVu Sans Mono" w:hAnsi="DejaVu Sans Mono"/>
          <w:i w:val="false"/>
          <w:iCs w:val="false"/>
          <w:color w:val="80808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 xml:space="preserve">4.5 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切片演练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需求</w:t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>: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304165</wp:posOffset>
            </wp:positionH>
            <wp:positionV relativeFrom="paragraph">
              <wp:posOffset>-69215</wp:posOffset>
            </wp:positionV>
            <wp:extent cx="2082800" cy="1541145"/>
            <wp:effectExtent l="0" t="0" r="0" b="0"/>
            <wp:wrapSquare wrapText="largest"/>
            <wp:docPr id="56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posOffset>2824480</wp:posOffset>
            </wp:positionH>
            <wp:positionV relativeFrom="paragraph">
              <wp:posOffset>-69215</wp:posOffset>
            </wp:positionV>
            <wp:extent cx="1685290" cy="3421380"/>
            <wp:effectExtent l="0" t="0" r="0" b="0"/>
            <wp:wrapSquare wrapText="largest"/>
            <wp:docPr id="57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ab/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21"/>
          <w:szCs w:val="21"/>
        </w:rPr>
      </w:pPr>
      <w:r>
        <w:rPr>
          <w:rFonts w:ascii="DejaVu Sans Mono" w:hAnsi="DejaVu Sans Mono"/>
          <w:b w:val="false"/>
          <w:bCs w:val="false"/>
          <w:color w:val="000000"/>
          <w:sz w:val="21"/>
          <w:szCs w:val="21"/>
        </w:rPr>
        <w:t xml:space="preserve">   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/>
          <w:b/>
          <w:bCs/>
          <w:color w:val="FF0066"/>
          <w:sz w:val="18"/>
          <w:szCs w:val="18"/>
          <w:highlight w:val="green"/>
        </w:rPr>
      </w:pP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字符串的逆序</w:t>
      </w: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(</w:t>
      </w: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面试题</w:t>
      </w: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)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/>
          <w:b/>
          <w:bCs/>
          <w:color w:val="FF0066"/>
          <w:sz w:val="18"/>
          <w:szCs w:val="18"/>
          <w:highlight w:val="green"/>
        </w:rPr>
      </w:pP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num_str</w:t>
      </w:r>
      <w:r>
        <w:rPr>
          <w:rFonts w:ascii="DejaVu Sans Mono" w:hAnsi="DejaVu Sans Mono"/>
          <w:b/>
          <w:bCs/>
          <w:color w:val="FF0066"/>
          <w:sz w:val="18"/>
          <w:szCs w:val="18"/>
          <w:highlight w:val="green"/>
        </w:rPr>
        <w:t>[-1::-1]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5.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公共方法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5.1 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内置函数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a = [1,2,3]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len(item)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计算容器中元素的个数    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: len(a)---&gt;3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del(item)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删除变量  有两种方式     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: del(a)    del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a[1]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ab/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max(item)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返回容器中的最大值     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: max(a)---→3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min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(item)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返回容器中元素的最小值   如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: min(a)----&gt;1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800000"/>
          <w:sz w:val="18"/>
          <w:szCs w:val="18"/>
          <w:highlight w:val="yellow"/>
        </w:rPr>
      </w:pP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对字典进行比较时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只比较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key,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不比较</w:t>
      </w:r>
      <w:r>
        <w:rPr>
          <w:rFonts w:ascii="DejaVu Sans Mono" w:hAnsi="DejaVu Sans Mono"/>
          <w:b w:val="false"/>
          <w:bCs w:val="false"/>
          <w:color w:val="800000"/>
          <w:sz w:val="18"/>
          <w:szCs w:val="18"/>
          <w:highlight w:val="yellow"/>
        </w:rPr>
        <w:t>value</w:t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359410</wp:posOffset>
            </wp:positionH>
            <wp:positionV relativeFrom="paragraph">
              <wp:posOffset>7620</wp:posOffset>
            </wp:positionV>
            <wp:extent cx="3716655" cy="1252855"/>
            <wp:effectExtent l="0" t="0" r="0" b="0"/>
            <wp:wrapSquare wrapText="largest"/>
            <wp:docPr id="58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rFonts w:ascii="DejaVu Sans Mono" w:hAnsi="DejaVu Sans Mono"/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cmp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(item1,item2)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比较两个值   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python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3.x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中取消了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cmp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函数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18"/>
          <w:szCs w:val="18"/>
        </w:rPr>
      </w:pP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注意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: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字符串比较 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0 &lt;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“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A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 xml:space="preserve">” </w:t>
      </w:r>
      <w:r>
        <w:rPr>
          <w:rFonts w:ascii="DejaVu Sans Mono" w:hAnsi="DejaVu Sans Mono"/>
          <w:b w:val="false"/>
          <w:bCs w:val="false"/>
          <w:color w:val="000000"/>
          <w:sz w:val="18"/>
          <w:szCs w:val="18"/>
        </w:rPr>
        <w:t>&lt; “a”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800000"/>
          <w:sz w:val="21"/>
          <w:szCs w:val="21"/>
          <w:highlight w:val="yellow"/>
        </w:rPr>
      </w:pP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要想比较列表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字符串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元组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需要使用比较运算符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,</w:t>
      </w:r>
      <w:r>
        <w:rPr>
          <w:rFonts w:ascii="DejaVu Sans Mono" w:hAnsi="DejaVu Sans Mono"/>
          <w:b w:val="false"/>
          <w:bCs w:val="false"/>
          <w:color w:val="800000"/>
          <w:sz w:val="21"/>
          <w:szCs w:val="21"/>
          <w:highlight w:val="yellow"/>
        </w:rPr>
        <w:t>字典不能进行比较</w:t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359410</wp:posOffset>
            </wp:positionH>
            <wp:positionV relativeFrom="paragraph">
              <wp:posOffset>635</wp:posOffset>
            </wp:positionV>
            <wp:extent cx="5210810" cy="3067050"/>
            <wp:effectExtent l="0" t="0" r="0" b="0"/>
            <wp:wrapSquare wrapText="largest"/>
            <wp:docPr id="59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p>
      <w:pPr>
        <w:pStyle w:val="PreformattedText"/>
        <w:spacing w:lineRule="auto" w:line="360" w:before="0" w:after="112"/>
        <w:jc w:val="left"/>
        <w:rPr>
          <w:b w:val="false"/>
          <w:b w:val="false"/>
          <w:bCs w:val="false"/>
          <w:color w:val="000000"/>
          <w:sz w:val="20"/>
          <w:szCs w:val="20"/>
        </w:rPr>
      </w:pPr>
      <w:r>
        <w:rPr>
          <w:b w:val="false"/>
          <w:bCs w:val="false"/>
          <w:color w:val="000000"/>
          <w:sz w:val="20"/>
          <w:szCs w:val="20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DejaVu Sans Mono">
    <w:charset w:val="01"/>
    <w:family w:val="auto"/>
    <w:pitch w:val="default"/>
  </w:font>
  <w:font w:name="DejaVu Sans Mono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260"/>
        </w:tabs>
        <w:ind w:left="126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620"/>
        </w:tabs>
        <w:ind w:left="162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340"/>
        </w:tabs>
        <w:ind w:left="234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700"/>
        </w:tabs>
        <w:ind w:left="270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420"/>
        </w:tabs>
        <w:ind w:left="342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780"/>
        </w:tabs>
        <w:ind w:left="3780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140"/>
        </w:tabs>
        <w:ind w:left="114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500"/>
        </w:tabs>
        <w:ind w:left="150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60"/>
        </w:tabs>
        <w:ind w:left="186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220"/>
        </w:tabs>
        <w:ind w:left="222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80"/>
        </w:tabs>
        <w:ind w:left="258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300"/>
        </w:tabs>
        <w:ind w:left="330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60"/>
        </w:tabs>
        <w:ind w:left="3660" w:hanging="360"/>
      </w:pPr>
      <w:rPr>
        <w:rFonts w:ascii="OpenSymbol" w:hAnsi="OpenSymbol" w:cs="OpenSymbol" w:hint="default"/>
        <w:rFonts w:cs="OpenSymbol"/>
      </w:rPr>
    </w:lvl>
  </w:abstractNum>
  <w:abstractNum w:abstractNumId="8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881"/>
        </w:tabs>
        <w:ind w:left="881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241"/>
        </w:tabs>
        <w:ind w:left="1241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601"/>
        </w:tabs>
        <w:ind w:left="1601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961"/>
        </w:tabs>
        <w:ind w:left="1961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321"/>
        </w:tabs>
        <w:ind w:left="2321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681"/>
        </w:tabs>
        <w:ind w:left="2681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041"/>
        </w:tabs>
        <w:ind w:left="3041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401"/>
        </w:tabs>
        <w:ind w:left="3401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761"/>
        </w:tabs>
        <w:ind w:left="3761" w:hanging="360"/>
      </w:pPr>
      <w:rPr>
        <w:rFonts w:ascii="OpenSymbol" w:hAnsi="OpenSymbol" w:cs="OpenSymbol" w:hint="default"/>
        <w:rFonts w:cs="Open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9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1">
    <w:lvl w:ilvl="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/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  <w:rPr/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  <w:rPr/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  <w:rPr/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/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  <w:rPr/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  <w:rPr/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1248"/>
        </w:tabs>
        <w:ind w:left="1248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608"/>
        </w:tabs>
        <w:ind w:left="1608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968"/>
        </w:tabs>
        <w:ind w:left="1968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328"/>
        </w:tabs>
        <w:ind w:left="2328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688"/>
        </w:tabs>
        <w:ind w:left="2688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048"/>
        </w:tabs>
        <w:ind w:left="3048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408"/>
        </w:tabs>
        <w:ind w:left="3408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768"/>
        </w:tabs>
        <w:ind w:left="3768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128"/>
        </w:tabs>
        <w:ind w:left="4128" w:hanging="360"/>
      </w:pPr>
      <w:rPr>
        <w:rFonts w:ascii="OpenSymbol" w:hAnsi="OpenSymbol" w:cs="OpenSymbol" w:hint="default"/>
        <w:rFonts w:cs="OpenSymbol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7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960"/>
        </w:tabs>
        <w:ind w:left="96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320"/>
        </w:tabs>
        <w:ind w:left="132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680"/>
        </w:tabs>
        <w:ind w:left="168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040"/>
        </w:tabs>
        <w:ind w:left="204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400"/>
        </w:tabs>
        <w:ind w:left="240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760"/>
        </w:tabs>
        <w:ind w:left="276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120"/>
        </w:tabs>
        <w:ind w:left="312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480"/>
        </w:tabs>
        <w:ind w:left="348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840"/>
        </w:tabs>
        <w:ind w:left="3840" w:hanging="360"/>
      </w:pPr>
      <w:rPr>
        <w:rFonts w:ascii="OpenSymbol" w:hAnsi="OpenSymbol" w:cs="OpenSymbol" w:hint="default"/>
        <w:rFonts w:cs="OpenSymbol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3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985"/>
        </w:tabs>
        <w:ind w:left="985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345"/>
        </w:tabs>
        <w:ind w:left="1345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705"/>
        </w:tabs>
        <w:ind w:left="1705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065"/>
        </w:tabs>
        <w:ind w:left="2065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425"/>
        </w:tabs>
        <w:ind w:left="2425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785"/>
        </w:tabs>
        <w:ind w:left="2785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145"/>
        </w:tabs>
        <w:ind w:left="3145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505"/>
        </w:tabs>
        <w:ind w:left="3505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865"/>
        </w:tabs>
        <w:ind w:left="3865" w:hanging="360"/>
      </w:pPr>
      <w:rPr>
        <w:rFonts w:ascii="OpenSymbol" w:hAnsi="OpenSymbol" w:cs="OpenSymbol" w:hint="default"/>
        <w:rFonts w:cs="OpenSymbol"/>
      </w:r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1322"/>
        </w:tabs>
        <w:ind w:left="1322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682"/>
        </w:tabs>
        <w:ind w:left="1682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2042"/>
        </w:tabs>
        <w:ind w:left="2042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402"/>
        </w:tabs>
        <w:ind w:left="2402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762"/>
        </w:tabs>
        <w:ind w:left="2762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122"/>
        </w:tabs>
        <w:ind w:left="3122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482"/>
        </w:tabs>
        <w:ind w:left="3482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842"/>
        </w:tabs>
        <w:ind w:left="3842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202"/>
        </w:tabs>
        <w:ind w:left="4202" w:hanging="360"/>
      </w:pPr>
      <w:rPr>
        <w:rFonts w:ascii="OpenSymbol" w:hAnsi="OpenSymbol" w:cs="OpenSymbol" w:hint="default"/>
        <w:rFonts w:cs="OpenSymbol"/>
      </w:rPr>
    </w:lvl>
  </w:abstractNum>
  <w:abstractNum w:abstractNumId="4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9"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0">
    <w:lvl w:ilvl="0">
      <w:start w:val="1"/>
      <w:numFmt w:val="bullet"/>
      <w:lvlText w:val=""/>
      <w:lvlJc w:val="left"/>
      <w:pPr>
        <w:tabs>
          <w:tab w:val="num" w:pos="1250"/>
        </w:tabs>
        <w:ind w:left="125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610"/>
        </w:tabs>
        <w:ind w:left="161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970"/>
        </w:tabs>
        <w:ind w:left="197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330"/>
        </w:tabs>
        <w:ind w:left="233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690"/>
        </w:tabs>
        <w:ind w:left="269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050"/>
        </w:tabs>
        <w:ind w:left="305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410"/>
        </w:tabs>
        <w:ind w:left="341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770"/>
        </w:tabs>
        <w:ind w:left="377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130"/>
        </w:tabs>
        <w:ind w:left="4130" w:hanging="360"/>
      </w:pPr>
      <w:rPr>
        <w:rFonts w:ascii="OpenSymbol" w:hAnsi="OpenSymbol" w:cs="OpenSymbol" w:hint="default"/>
        <w:rFonts w:cs="OpenSymbol"/>
      </w:rPr>
    </w:lvl>
  </w:abstractNum>
  <w:abstractNum w:abstractNumId="51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w="http://schemas.openxmlformats.org/wordprocessingml/2006/main">
  <w:zoom w:percent="13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FreeSans"/>
      <w:color w:val="auto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ind w:left="0" w:right="0" w:hanging="0"/>
      <w:outlineLvl w:val="0"/>
      <w:outlineLvl w:val="0"/>
    </w:pPr>
    <w:rPr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ind w:left="0" w:right="0" w:hanging="0"/>
      <w:outlineLvl w:val="2"/>
      <w:outlineLvl w:val="2"/>
    </w:pPr>
    <w:rPr>
      <w:b/>
      <w:bCs/>
      <w:sz w:val="28"/>
      <w:szCs w:val="28"/>
    </w:rPr>
  </w:style>
  <w:style w:type="paragraph" w:styleId="Heading5">
    <w:name w:val="Heading 5"/>
    <w:basedOn w:val="Heading"/>
    <w:next w:val="TextBody"/>
    <w:qFormat/>
    <w:pPr>
      <w:numPr>
        <w:ilvl w:val="0"/>
        <w:numId w:val="0"/>
      </w:numPr>
      <w:spacing w:before="120" w:after="60"/>
      <w:outlineLvl w:val="4"/>
    </w:pPr>
    <w:rPr>
      <w:rFonts w:ascii="Liberation Serif" w:hAnsi="Liberation Serif" w:eastAsia="Noto Sans CJK SC Regular" w:cs="FreeSans"/>
      <w:b/>
      <w:bCs/>
      <w:sz w:val="20"/>
      <w:szCs w:val="20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EndnoteCharacters">
    <w:name w:val="Endnote Characters"/>
    <w:qFormat/>
    <w:rPr/>
  </w:style>
  <w:style w:type="character" w:styleId="EndnoteAnchor">
    <w:name w:val="Endnote Anchor"/>
    <w:rPr>
      <w:vertAlign w:val="superscript"/>
    </w:rPr>
  </w:style>
  <w:style w:type="character" w:styleId="SourceText">
    <w:name w:val="Source Text"/>
    <w:qFormat/>
    <w:rPr>
      <w:rFonts w:ascii="Liberation Mono" w:hAnsi="Liberation Mono" w:eastAsia="Nimbus Mono L" w:cs="Liberation Mono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imbus Mono L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Endnote">
    <w:name w:val="Endnote Text"/>
    <w:basedOn w:val="Normal"/>
    <w:pPr>
      <w:suppressLineNumbers/>
      <w:ind w:left="339" w:right="0" w:hanging="339"/>
    </w:pPr>
    <w:rPr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numbering" Target="numbering.xml"/><Relationship Id="rId59" Type="http://schemas.openxmlformats.org/officeDocument/2006/relationships/fontTable" Target="fontTable.xml"/><Relationship Id="rId6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3101</TotalTime>
  <Application>LibreOffice/5.1.6.2$Linux_X86_64 LibreOffice_project/10m0$Build-2</Application>
  <Pages>41</Pages>
  <Words>12037</Words>
  <Characters>20418</Characters>
  <CharactersWithSpaces>23994</CharactersWithSpaces>
  <Paragraphs>1137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2020-03-29T15:00:29Z</dcterms:created>
  <dc:creator/>
  <dc:description/>
  <dc:language>en-US</dc:language>
  <cp:lastModifiedBy/>
  <dcterms:modified xsi:type="dcterms:W3CDTF">2020-04-18T17:56:41Z</dcterms:modified>
  <cp:revision>1741</cp:revision>
  <dc:subject/>
  <dc:title/>
</cp:coreProperties>
</file>